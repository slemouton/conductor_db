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0F161A0B" w14:textId="77777777" w:rsidR="00523EAA" w:rsidRPr="00094EB9" w:rsidRDefault="001D2136" w:rsidP="00523EAA">
      <w:pPr>
        <w:pStyle w:val="Title1"/>
        <w:rPr>
          <w:sz w:val="24"/>
          <w:lang w:val="en-US"/>
        </w:rPr>
      </w:pPr>
      <w:bookmarkStart w:id="0" w:name="OLE_LINK1"/>
      <w:bookmarkStart w:id="1" w:name="OLE_LINK2"/>
      <w:r w:rsidRPr="00094EB9">
        <w:rPr>
          <w:lang w:val="en-US"/>
        </w:rPr>
        <w:t>E</w:t>
      </w:r>
      <w:r w:rsidR="00523EAA" w:rsidRPr="00094EB9">
        <w:rPr>
          <w:lang w:val="en-US"/>
        </w:rPr>
        <w:t>lectronic music documentations, practices and models</w:t>
      </w:r>
    </w:p>
    <w:p w14:paraId="5DF1C567" w14:textId="77777777" w:rsidR="004F6773" w:rsidRPr="00094EB9" w:rsidRDefault="004F6773">
      <w:pPr>
        <w:pStyle w:val="Title1"/>
        <w:rPr>
          <w:szCs w:val="32"/>
          <w:lang w:val="en-US"/>
        </w:rPr>
      </w:pPr>
      <w:r w:rsidRPr="00094EB9">
        <w:rPr>
          <w:szCs w:val="32"/>
          <w:lang w:val="en-US"/>
        </w:rPr>
        <w:t xml:space="preserve"> </w:t>
      </w:r>
      <w:r w:rsidRPr="00094EB9">
        <w:rPr>
          <w:szCs w:val="32"/>
          <w:lang w:val="en-US"/>
        </w:rPr>
        <w:br/>
      </w:r>
    </w:p>
    <w:tbl>
      <w:tblPr>
        <w:tblW w:w="16054" w:type="dxa"/>
        <w:tblInd w:w="-284" w:type="dxa"/>
        <w:tblLayout w:type="fixed"/>
        <w:tblLook w:val="0000" w:firstRow="0" w:lastRow="0" w:firstColumn="0" w:lastColumn="0" w:noHBand="0" w:noVBand="0"/>
      </w:tblPr>
      <w:tblGrid>
        <w:gridCol w:w="2704"/>
        <w:gridCol w:w="2544"/>
        <w:gridCol w:w="2544"/>
        <w:gridCol w:w="2502"/>
        <w:gridCol w:w="2880"/>
        <w:gridCol w:w="2880"/>
      </w:tblGrid>
      <w:tr w:rsidR="00E56FE6" w:rsidRPr="00094EB9" w14:paraId="0A1A7E90" w14:textId="77777777" w:rsidTr="00E56FE6">
        <w:trPr>
          <w:trHeight w:val="225"/>
        </w:trPr>
        <w:tc>
          <w:tcPr>
            <w:tcW w:w="2704" w:type="dxa"/>
          </w:tcPr>
          <w:p w14:paraId="63E522BB" w14:textId="148D9A39" w:rsidR="00E56FE6" w:rsidRPr="00094EB9" w:rsidRDefault="00E56FE6">
            <w:pPr>
              <w:pStyle w:val="SMCAuthor"/>
              <w:snapToGrid w:val="0"/>
              <w:ind w:left="-111" w:right="-245"/>
              <w:rPr>
                <w:sz w:val="20"/>
                <w:lang w:val="en-US"/>
              </w:rPr>
              <w:pPrChange w:id="2" w:author="Microsoft Office User" w:date="2018-06-02T23:16:00Z">
                <w:pPr>
                  <w:pStyle w:val="SMCAuthor"/>
                  <w:snapToGrid w:val="0"/>
                </w:pPr>
              </w:pPrChange>
            </w:pPr>
            <w:r w:rsidRPr="00094EB9">
              <w:rPr>
                <w:sz w:val="20"/>
                <w:lang w:val="en-US"/>
              </w:rPr>
              <w:t>Serge Lemouton</w:t>
            </w:r>
          </w:p>
        </w:tc>
        <w:tc>
          <w:tcPr>
            <w:tcW w:w="2544" w:type="dxa"/>
          </w:tcPr>
          <w:p w14:paraId="4641347B" w14:textId="2FD359D9" w:rsidR="00E56FE6" w:rsidRDefault="00E56FE6">
            <w:pPr>
              <w:pStyle w:val="SMCAuthor"/>
              <w:snapToGrid w:val="0"/>
              <w:ind w:left="-124" w:right="-109"/>
              <w:rPr>
                <w:sz w:val="20"/>
                <w:lang w:val="en-US"/>
              </w:rPr>
              <w:pPrChange w:id="3" w:author="Microsoft Office User" w:date="2018-06-02T23:16:00Z">
                <w:pPr>
                  <w:pStyle w:val="SMCAuthor"/>
                  <w:snapToGrid w:val="0"/>
                </w:pPr>
              </w:pPrChange>
            </w:pPr>
            <w:ins w:id="4" w:author="Microsoft Office User" w:date="2018-02-11T12:03:00Z">
              <w:r w:rsidRPr="00094EB9">
                <w:rPr>
                  <w:sz w:val="20"/>
                  <w:lang w:val="en-US"/>
                </w:rPr>
                <w:t xml:space="preserve">Alain </w:t>
              </w:r>
              <w:proofErr w:type="spellStart"/>
              <w:r w:rsidRPr="00094EB9">
                <w:rPr>
                  <w:sz w:val="20"/>
                  <w:lang w:val="en-US"/>
                </w:rPr>
                <w:t>Bonardi</w:t>
              </w:r>
            </w:ins>
            <w:proofErr w:type="spellEnd"/>
          </w:p>
        </w:tc>
        <w:tc>
          <w:tcPr>
            <w:tcW w:w="2544" w:type="dxa"/>
          </w:tcPr>
          <w:p w14:paraId="68725C8A" w14:textId="1293AC2F" w:rsidR="00E56FE6" w:rsidRPr="00094EB9" w:rsidRDefault="00E56FE6">
            <w:pPr>
              <w:pStyle w:val="SMCAuthor"/>
              <w:snapToGrid w:val="0"/>
              <w:ind w:left="-105" w:right="-113"/>
              <w:rPr>
                <w:sz w:val="20"/>
                <w:lang w:val="en-US"/>
              </w:rPr>
              <w:pPrChange w:id="5" w:author="Microsoft Office User" w:date="2018-06-02T23:03:00Z">
                <w:pPr>
                  <w:pStyle w:val="SMCAuthor"/>
                  <w:snapToGrid w:val="0"/>
                </w:pPr>
              </w:pPrChange>
            </w:pPr>
            <w:r>
              <w:rPr>
                <w:sz w:val="20"/>
                <w:lang w:val="en-US"/>
              </w:rPr>
              <w:t>Laurent</w:t>
            </w:r>
            <w:r w:rsidRPr="00094EB9">
              <w:rPr>
                <w:sz w:val="20"/>
                <w:lang w:val="en-US"/>
              </w:rPr>
              <w:t xml:space="preserve"> </w:t>
            </w:r>
            <w:proofErr w:type="spellStart"/>
            <w:r w:rsidRPr="00094EB9">
              <w:rPr>
                <w:sz w:val="20"/>
                <w:lang w:val="en-US"/>
              </w:rPr>
              <w:t>Pottier</w:t>
            </w:r>
            <w:proofErr w:type="spellEnd"/>
          </w:p>
        </w:tc>
        <w:tc>
          <w:tcPr>
            <w:tcW w:w="2502" w:type="dxa"/>
          </w:tcPr>
          <w:p w14:paraId="0654F699" w14:textId="77777777" w:rsidR="00E56FE6" w:rsidRPr="00094EB9" w:rsidRDefault="00E56FE6">
            <w:pPr>
              <w:pStyle w:val="SMCAuthor"/>
              <w:snapToGrid w:val="0"/>
              <w:ind w:left="-101" w:right="-159"/>
              <w:rPr>
                <w:sz w:val="20"/>
                <w:lang w:val="en-US"/>
              </w:rPr>
              <w:pPrChange w:id="6" w:author="Microsoft Office User" w:date="2018-06-02T23:03:00Z">
                <w:pPr>
                  <w:pStyle w:val="SMCAuthor"/>
                  <w:snapToGrid w:val="0"/>
                </w:pPr>
              </w:pPrChange>
            </w:pPr>
            <w:r w:rsidRPr="00094EB9">
              <w:rPr>
                <w:sz w:val="20"/>
                <w:lang w:val="en-US"/>
              </w:rPr>
              <w:t xml:space="preserve">Jacques </w:t>
            </w:r>
            <w:proofErr w:type="spellStart"/>
            <w:r w:rsidRPr="00094EB9">
              <w:rPr>
                <w:sz w:val="20"/>
                <w:lang w:val="en-US"/>
              </w:rPr>
              <w:t>Warnier</w:t>
            </w:r>
            <w:proofErr w:type="spellEnd"/>
          </w:p>
        </w:tc>
        <w:tc>
          <w:tcPr>
            <w:tcW w:w="2880" w:type="dxa"/>
          </w:tcPr>
          <w:p w14:paraId="0485049B" w14:textId="77777777" w:rsidR="00E56FE6" w:rsidRPr="00094EB9" w:rsidRDefault="00E56FE6" w:rsidP="00E56FE6">
            <w:pPr>
              <w:pStyle w:val="SMCAuthor"/>
              <w:snapToGrid w:val="0"/>
              <w:rPr>
                <w:sz w:val="20"/>
                <w:lang w:val="en-US"/>
              </w:rPr>
            </w:pPr>
          </w:p>
        </w:tc>
        <w:tc>
          <w:tcPr>
            <w:tcW w:w="2880" w:type="dxa"/>
          </w:tcPr>
          <w:p w14:paraId="7E0E6A8C" w14:textId="77777777" w:rsidR="00E56FE6" w:rsidRPr="00094EB9" w:rsidRDefault="00E56FE6" w:rsidP="00E56FE6">
            <w:pPr>
              <w:pStyle w:val="SMCAuthor"/>
              <w:snapToGrid w:val="0"/>
              <w:rPr>
                <w:sz w:val="20"/>
                <w:lang w:val="en-US"/>
              </w:rPr>
            </w:pPr>
          </w:p>
        </w:tc>
      </w:tr>
      <w:tr w:rsidR="00E56FE6" w:rsidRPr="00094EB9" w14:paraId="0FAA78C2" w14:textId="77777777" w:rsidTr="00E56FE6">
        <w:trPr>
          <w:trHeight w:val="1436"/>
        </w:trPr>
        <w:tc>
          <w:tcPr>
            <w:tcW w:w="2704" w:type="dxa"/>
          </w:tcPr>
          <w:p w14:paraId="3ED2DADC" w14:textId="2D3B489C" w:rsidR="00E56FE6" w:rsidRPr="00FF36F3" w:rsidRDefault="00E56FE6">
            <w:pPr>
              <w:pStyle w:val="SMCAffiliation"/>
              <w:snapToGrid w:val="0"/>
              <w:ind w:left="-111" w:right="-103"/>
              <w:rPr>
                <w:sz w:val="20"/>
                <w:lang w:val="fr-FR"/>
              </w:rPr>
              <w:pPrChange w:id="7" w:author="Microsoft Office User" w:date="2018-06-02T23:03:00Z">
                <w:pPr>
                  <w:pStyle w:val="SMCAffiliation"/>
                  <w:snapToGrid w:val="0"/>
                </w:pPr>
              </w:pPrChange>
            </w:pPr>
            <w:r w:rsidRPr="00FF36F3">
              <w:rPr>
                <w:sz w:val="20"/>
                <w:lang w:val="fr-FR"/>
              </w:rPr>
              <w:t>IRCAM</w:t>
            </w:r>
          </w:p>
          <w:p w14:paraId="3A22FC58" w14:textId="77777777" w:rsidR="00E56FE6" w:rsidRPr="00FF36F3" w:rsidRDefault="00E56FE6">
            <w:pPr>
              <w:snapToGrid w:val="0"/>
              <w:ind w:left="-111" w:right="-103"/>
              <w:jc w:val="center"/>
              <w:rPr>
                <w:b/>
              </w:rPr>
              <w:pPrChange w:id="8" w:author="Microsoft Office User" w:date="2018-06-02T23:03:00Z">
                <w:pPr>
                  <w:snapToGrid w:val="0"/>
                  <w:jc w:val="center"/>
                </w:pPr>
              </w:pPrChange>
            </w:pPr>
            <w:r w:rsidRPr="00FF36F3">
              <w:rPr>
                <w:rFonts w:ascii="Courier New" w:hAnsi="Courier New"/>
                <w:sz w:val="20"/>
              </w:rPr>
              <w:t>serge.lemouton@ircam.fr</w:t>
            </w:r>
          </w:p>
        </w:tc>
        <w:tc>
          <w:tcPr>
            <w:tcW w:w="2544" w:type="dxa"/>
          </w:tcPr>
          <w:p w14:paraId="5EE6D296" w14:textId="77777777" w:rsidR="00E56FE6" w:rsidRPr="00FF36F3" w:rsidRDefault="00E56FE6">
            <w:pPr>
              <w:pStyle w:val="SMCAffiliation"/>
              <w:snapToGrid w:val="0"/>
              <w:ind w:left="-124" w:right="-109"/>
              <w:rPr>
                <w:ins w:id="9" w:author="Microsoft Office User" w:date="2018-02-11T12:03:00Z"/>
                <w:sz w:val="20"/>
                <w:lang w:val="fr-FR"/>
              </w:rPr>
              <w:pPrChange w:id="10" w:author="Microsoft Office User" w:date="2018-06-02T23:04:00Z">
                <w:pPr>
                  <w:pStyle w:val="SMCAffiliation"/>
                  <w:snapToGrid w:val="0"/>
                  <w:ind w:left="-219"/>
                </w:pPr>
              </w:pPrChange>
            </w:pPr>
            <w:ins w:id="11" w:author="Microsoft Office User" w:date="2018-02-11T12:03:00Z">
              <w:r>
                <w:rPr>
                  <w:sz w:val="20"/>
                  <w:lang w:val="fr-FR"/>
                </w:rPr>
                <w:t>CICM – Paris 8</w:t>
              </w:r>
            </w:ins>
          </w:p>
          <w:p w14:paraId="33311D70" w14:textId="58299F4E" w:rsidR="00E56FE6" w:rsidRPr="00064FF3" w:rsidRDefault="00E56FE6">
            <w:pPr>
              <w:pStyle w:val="SMCAffiliation"/>
              <w:tabs>
                <w:tab w:val="left" w:pos="2319"/>
              </w:tabs>
              <w:snapToGrid w:val="0"/>
              <w:ind w:left="-124" w:right="-109"/>
              <w:rPr>
                <w:sz w:val="20"/>
                <w:lang w:val="fr-FR"/>
              </w:rPr>
              <w:pPrChange w:id="12" w:author="Microsoft Office User" w:date="2018-06-02T23:02:00Z">
                <w:pPr>
                  <w:pStyle w:val="SMCAffiliation"/>
                  <w:snapToGrid w:val="0"/>
                </w:pPr>
              </w:pPrChange>
            </w:pPr>
            <w:ins w:id="13" w:author="Microsoft Office User" w:date="2018-02-11T12:03:00Z">
              <w:r w:rsidRPr="00E56FE6">
                <w:rPr>
                  <w:rFonts w:ascii="Courier New" w:hAnsi="Courier New"/>
                  <w:sz w:val="20"/>
                  <w:lang w:val="fr-FR"/>
                  <w:rPrChange w:id="14" w:author="Microsoft Office User" w:date="2018-02-11T12:03:00Z">
                    <w:rPr>
                      <w:rFonts w:ascii="Courier New" w:hAnsi="Courier New"/>
                      <w:sz w:val="20"/>
                    </w:rPr>
                  </w:rPrChange>
                </w:rPr>
                <w:t>alain.bonardi@gmail.com</w:t>
              </w:r>
            </w:ins>
          </w:p>
        </w:tc>
        <w:tc>
          <w:tcPr>
            <w:tcW w:w="2544" w:type="dxa"/>
          </w:tcPr>
          <w:p w14:paraId="6B378E50" w14:textId="4E872F5F" w:rsidR="00E56FE6" w:rsidRPr="00064FF3" w:rsidRDefault="00E56FE6">
            <w:pPr>
              <w:pStyle w:val="SMCAffiliation"/>
              <w:snapToGrid w:val="0"/>
              <w:ind w:left="-105" w:right="-113"/>
              <w:rPr>
                <w:sz w:val="20"/>
                <w:lang w:val="fr-FR"/>
              </w:rPr>
              <w:pPrChange w:id="15" w:author="Microsoft Office User" w:date="2018-06-02T23:03:00Z">
                <w:pPr>
                  <w:pStyle w:val="SMCAffiliation"/>
                  <w:snapToGrid w:val="0"/>
                </w:pPr>
              </w:pPrChange>
            </w:pPr>
            <w:r w:rsidRPr="00064FF3">
              <w:rPr>
                <w:sz w:val="20"/>
                <w:lang w:val="fr-FR"/>
              </w:rPr>
              <w:t>CIEREC</w:t>
            </w:r>
            <w:r>
              <w:rPr>
                <w:sz w:val="20"/>
                <w:lang w:val="fr-FR"/>
              </w:rPr>
              <w:t xml:space="preserve"> – Université Jean Monnet</w:t>
            </w:r>
          </w:p>
          <w:p w14:paraId="4D5B84CE" w14:textId="77777777" w:rsidR="00E56FE6" w:rsidRPr="00064FF3" w:rsidRDefault="00E56FE6">
            <w:pPr>
              <w:snapToGrid w:val="0"/>
              <w:ind w:left="-105" w:right="-113"/>
              <w:jc w:val="center"/>
              <w:pPrChange w:id="16" w:author="Microsoft Office User" w:date="2018-06-02T23:04:00Z">
                <w:pPr>
                  <w:snapToGrid w:val="0"/>
                  <w:jc w:val="center"/>
                </w:pPr>
              </w:pPrChange>
            </w:pPr>
            <w:r w:rsidRPr="00064FF3">
              <w:rPr>
                <w:rFonts w:ascii="Courier New" w:hAnsi="Courier New"/>
                <w:sz w:val="20"/>
              </w:rPr>
              <w:t>laurent.pottier@univ-st-etienne.fr</w:t>
            </w:r>
          </w:p>
        </w:tc>
        <w:tc>
          <w:tcPr>
            <w:tcW w:w="2502" w:type="dxa"/>
          </w:tcPr>
          <w:p w14:paraId="4B02A27C" w14:textId="77777777" w:rsidR="00E56FE6" w:rsidRDefault="00E56FE6">
            <w:pPr>
              <w:pStyle w:val="SMCAffiliation"/>
              <w:snapToGrid w:val="0"/>
              <w:ind w:left="-101" w:right="-159"/>
              <w:rPr>
                <w:sz w:val="20"/>
                <w:lang w:val="en-US"/>
              </w:rPr>
              <w:pPrChange w:id="17" w:author="Microsoft Office User" w:date="2018-06-02T23:16:00Z">
                <w:pPr>
                  <w:pStyle w:val="SMCAffiliation"/>
                  <w:snapToGrid w:val="0"/>
                </w:pPr>
              </w:pPrChange>
            </w:pPr>
            <w:r w:rsidRPr="00094EB9">
              <w:rPr>
                <w:sz w:val="20"/>
                <w:lang w:val="en-US"/>
              </w:rPr>
              <w:t>CNSMDP</w:t>
            </w:r>
          </w:p>
          <w:p w14:paraId="3F204C1C" w14:textId="38478465" w:rsidR="00E56FE6" w:rsidRPr="00094EB9" w:rsidRDefault="007B2D23">
            <w:pPr>
              <w:snapToGrid w:val="0"/>
              <w:ind w:left="-101"/>
              <w:jc w:val="center"/>
              <w:rPr>
                <w:sz w:val="20"/>
                <w:lang w:val="en-US"/>
              </w:rPr>
              <w:pPrChange w:id="18" w:author="Microsoft Office User" w:date="2018-06-02T23:04:00Z">
                <w:pPr>
                  <w:snapToGrid w:val="0"/>
                  <w:jc w:val="center"/>
                </w:pPr>
              </w:pPrChange>
            </w:pPr>
            <w:ins w:id="19" w:author="Warnier Jacques" w:date="2018-05-25T11:27:00Z">
              <w:r>
                <w:rPr>
                  <w:rFonts w:ascii="Courier New" w:hAnsi="Courier New"/>
                  <w:sz w:val="20"/>
                  <w:lang w:val="en-US"/>
                </w:rPr>
                <w:t>jw</w:t>
              </w:r>
            </w:ins>
            <w:del w:id="20" w:author="Warnier Jacques" w:date="2018-05-25T11:27:00Z">
              <w:r w:rsidR="00E56FE6" w:rsidRPr="00FF36F3" w:rsidDel="007B2D23">
                <w:rPr>
                  <w:rFonts w:ascii="Courier New" w:hAnsi="Courier New"/>
                  <w:sz w:val="20"/>
                  <w:lang w:val="en-US"/>
                </w:rPr>
                <w:delText>JW</w:delText>
              </w:r>
            </w:del>
            <w:r w:rsidR="00E56FE6" w:rsidRPr="00FF36F3">
              <w:rPr>
                <w:rFonts w:ascii="Courier New" w:hAnsi="Courier New"/>
                <w:sz w:val="20"/>
                <w:lang w:val="en-US"/>
              </w:rPr>
              <w:t>arnier@cnsmdp.fr</w:t>
            </w:r>
          </w:p>
        </w:tc>
        <w:tc>
          <w:tcPr>
            <w:tcW w:w="2880" w:type="dxa"/>
          </w:tcPr>
          <w:p w14:paraId="55149893" w14:textId="77777777" w:rsidR="00E56FE6" w:rsidRPr="00094EB9" w:rsidRDefault="00E56FE6" w:rsidP="00E56FE6">
            <w:pPr>
              <w:pStyle w:val="SMCAffiliation"/>
              <w:snapToGrid w:val="0"/>
              <w:rPr>
                <w:sz w:val="20"/>
                <w:lang w:val="en-US"/>
              </w:rPr>
            </w:pPr>
          </w:p>
        </w:tc>
        <w:tc>
          <w:tcPr>
            <w:tcW w:w="2880" w:type="dxa"/>
          </w:tcPr>
          <w:p w14:paraId="122E2768" w14:textId="77777777" w:rsidR="00E56FE6" w:rsidRPr="00094EB9" w:rsidRDefault="00E56FE6" w:rsidP="00E56FE6">
            <w:pPr>
              <w:pStyle w:val="SMCAffiliation"/>
              <w:snapToGrid w:val="0"/>
              <w:rPr>
                <w:sz w:val="20"/>
                <w:lang w:val="en-US"/>
              </w:rPr>
            </w:pPr>
          </w:p>
        </w:tc>
      </w:tr>
    </w:tbl>
    <w:p w14:paraId="19E751E4" w14:textId="77777777" w:rsidR="004F6773" w:rsidRPr="00094EB9" w:rsidRDefault="004F6773">
      <w:pPr>
        <w:rPr>
          <w:lang w:val="en-US"/>
        </w:rPr>
        <w:sectPr w:rsidR="004F6773" w:rsidRPr="00094EB9">
          <w:headerReference w:type="even" r:id="rId8"/>
          <w:headerReference w:type="default" r:id="rId9"/>
          <w:footerReference w:type="even" r:id="rId10"/>
          <w:footerReference w:type="default" r:id="rId11"/>
          <w:headerReference w:type="first" r:id="rId12"/>
          <w:footerReference w:type="first" r:id="rId13"/>
          <w:pgSz w:w="11905" w:h="16837"/>
          <w:pgMar w:top="1145" w:right="1077" w:bottom="1418" w:left="1077" w:header="720" w:footer="720" w:gutter="0"/>
          <w:cols w:space="720"/>
          <w:docGrid w:linePitch="272"/>
        </w:sectPr>
      </w:pPr>
    </w:p>
    <w:p w14:paraId="5A3D6022" w14:textId="77777777" w:rsidR="004F6773" w:rsidRPr="00094EB9" w:rsidRDefault="004F6773">
      <w:pPr>
        <w:pStyle w:val="AbstractHeading"/>
        <w:rPr>
          <w:lang w:val="en-US"/>
        </w:rPr>
      </w:pPr>
      <w:r w:rsidRPr="00094EB9">
        <w:rPr>
          <w:lang w:val="en-US"/>
        </w:rPr>
        <w:t>ABSTRACT</w:t>
      </w:r>
    </w:p>
    <w:p w14:paraId="7F9DDD0D" w14:textId="51BA83A0" w:rsidR="00BD2A66" w:rsidRPr="005B5479" w:rsidRDefault="006566AC">
      <w:pPr>
        <w:pStyle w:val="Abstract"/>
        <w:jc w:val="both"/>
        <w:rPr>
          <w:i/>
          <w:sz w:val="20"/>
          <w:szCs w:val="20"/>
          <w:lang w:val="en-US"/>
          <w:rPrChange w:id="21" w:author="Microsoft Office User" w:date="2018-05-22T16:54:00Z">
            <w:rPr>
              <w:i/>
              <w:lang w:val="en-US"/>
            </w:rPr>
          </w:rPrChange>
        </w:rPr>
        <w:pPrChange w:id="22" w:author="Utilisateur Microsoft Office" w:date="2018-02-09T10:30:00Z">
          <w:pPr>
            <w:pStyle w:val="Abstract"/>
          </w:pPr>
        </w:pPrChange>
      </w:pPr>
      <w:del w:id="23" w:author="Microsoft Office User" w:date="2018-02-11T12:04:00Z">
        <w:r w:rsidRPr="005B5479" w:rsidDel="00925C21">
          <w:rPr>
            <w:i/>
            <w:sz w:val="20"/>
            <w:szCs w:val="20"/>
            <w:lang w:val="en-US"/>
            <w:rPrChange w:id="24" w:author="Microsoft Office User" w:date="2018-05-22T16:54:00Z">
              <w:rPr>
                <w:i/>
                <w:lang w:val="en-US"/>
              </w:rPr>
            </w:rPrChange>
          </w:rPr>
          <w:delText>O</w:delText>
        </w:r>
        <w:r w:rsidR="009C59E0" w:rsidRPr="005B5479" w:rsidDel="00925C21">
          <w:rPr>
            <w:i/>
            <w:sz w:val="20"/>
            <w:szCs w:val="20"/>
            <w:lang w:val="en-US"/>
            <w:rPrChange w:id="25" w:author="Microsoft Office User" w:date="2018-05-22T16:54:00Z">
              <w:rPr>
                <w:i/>
                <w:lang w:val="en-US"/>
              </w:rPr>
            </w:rPrChange>
          </w:rPr>
          <w:delText xml:space="preserve">f great importance for </w:delText>
        </w:r>
        <w:r w:rsidR="004B1BBC" w:rsidRPr="005B5479" w:rsidDel="00925C21">
          <w:rPr>
            <w:i/>
            <w:sz w:val="20"/>
            <w:szCs w:val="20"/>
            <w:lang w:val="en-US"/>
            <w:rPrChange w:id="26" w:author="Microsoft Office User" w:date="2018-05-22T16:54:00Z">
              <w:rPr>
                <w:i/>
                <w:lang w:val="en-US"/>
              </w:rPr>
            </w:rPrChange>
          </w:rPr>
          <w:delText xml:space="preserve">electroacoustic mixed musical works </w:delText>
        </w:r>
        <w:r w:rsidR="008F6587" w:rsidRPr="005B5479" w:rsidDel="00925C21">
          <w:rPr>
            <w:i/>
            <w:sz w:val="20"/>
            <w:szCs w:val="20"/>
            <w:lang w:val="en-US"/>
            <w:rPrChange w:id="27" w:author="Microsoft Office User" w:date="2018-05-22T16:54:00Z">
              <w:rPr>
                <w:i/>
                <w:lang w:val="en-US"/>
              </w:rPr>
            </w:rPrChange>
          </w:rPr>
          <w:delText xml:space="preserve">concert </w:delText>
        </w:r>
        <w:r w:rsidR="004B1BBC" w:rsidRPr="005B5479" w:rsidDel="00925C21">
          <w:rPr>
            <w:i/>
            <w:sz w:val="20"/>
            <w:szCs w:val="20"/>
            <w:lang w:val="en-US"/>
            <w:rPrChange w:id="28" w:author="Microsoft Office User" w:date="2018-05-22T16:54:00Z">
              <w:rPr>
                <w:i/>
                <w:lang w:val="en-US"/>
              </w:rPr>
            </w:rPrChange>
          </w:rPr>
          <w:delText>performance</w:delText>
        </w:r>
        <w:r w:rsidR="009C59E0" w:rsidRPr="005B5479" w:rsidDel="00925C21">
          <w:rPr>
            <w:i/>
            <w:sz w:val="20"/>
            <w:szCs w:val="20"/>
            <w:lang w:val="en-US"/>
            <w:rPrChange w:id="29" w:author="Microsoft Office User" w:date="2018-05-22T16:54:00Z">
              <w:rPr>
                <w:i/>
                <w:lang w:val="en-US"/>
              </w:rPr>
            </w:rPrChange>
          </w:rPr>
          <w:delText xml:space="preserve"> </w:delText>
        </w:r>
        <w:r w:rsidRPr="005B5479" w:rsidDel="00925C21">
          <w:rPr>
            <w:i/>
            <w:sz w:val="20"/>
            <w:szCs w:val="20"/>
            <w:lang w:val="en-US"/>
            <w:rPrChange w:id="30" w:author="Microsoft Office User" w:date="2018-05-22T16:54:00Z">
              <w:rPr>
                <w:i/>
                <w:lang w:val="en-US"/>
              </w:rPr>
            </w:rPrChange>
          </w:rPr>
          <w:delText xml:space="preserve">is </w:delText>
        </w:r>
      </w:del>
      <w:ins w:id="31" w:author="Microsoft Office User" w:date="2018-02-11T12:04:00Z">
        <w:r w:rsidR="00925C21" w:rsidRPr="005B5479">
          <w:rPr>
            <w:i/>
            <w:sz w:val="20"/>
            <w:szCs w:val="20"/>
            <w:lang w:val="en-US"/>
            <w:rPrChange w:id="32" w:author="Microsoft Office User" w:date="2018-05-22T16:54:00Z">
              <w:rPr>
                <w:i/>
                <w:lang w:val="en-US"/>
              </w:rPr>
            </w:rPrChange>
          </w:rPr>
          <w:t>T</w:t>
        </w:r>
      </w:ins>
      <w:del w:id="33" w:author="Microsoft Office User" w:date="2018-02-11T12:04:00Z">
        <w:r w:rsidRPr="005B5479" w:rsidDel="00925C21">
          <w:rPr>
            <w:i/>
            <w:sz w:val="20"/>
            <w:szCs w:val="20"/>
            <w:lang w:val="en-US"/>
            <w:rPrChange w:id="34" w:author="Microsoft Office User" w:date="2018-05-22T16:54:00Z">
              <w:rPr>
                <w:i/>
                <w:lang w:val="en-US"/>
              </w:rPr>
            </w:rPrChange>
          </w:rPr>
          <w:delText>t</w:delText>
        </w:r>
      </w:del>
      <w:r w:rsidRPr="005B5479">
        <w:rPr>
          <w:i/>
          <w:sz w:val="20"/>
          <w:szCs w:val="20"/>
          <w:lang w:val="en-US"/>
          <w:rPrChange w:id="35" w:author="Microsoft Office User" w:date="2018-05-22T16:54:00Z">
            <w:rPr>
              <w:i/>
              <w:lang w:val="en-US"/>
            </w:rPr>
          </w:rPrChange>
        </w:rPr>
        <w:t xml:space="preserve">he documentation </w:t>
      </w:r>
      <w:bookmarkStart w:id="36" w:name="_GoBack"/>
      <w:bookmarkEnd w:id="36"/>
      <w:del w:id="37" w:author="Serge Lemouton" w:date="2018-12-30T10:37:00Z">
        <w:r w:rsidRPr="005B5479" w:rsidDel="00A63751">
          <w:rPr>
            <w:i/>
            <w:sz w:val="20"/>
            <w:szCs w:val="20"/>
            <w:lang w:val="en-US"/>
            <w:rPrChange w:id="38" w:author="Microsoft Office User" w:date="2018-05-22T16:54:00Z">
              <w:rPr>
                <w:i/>
                <w:lang w:val="en-US"/>
              </w:rPr>
            </w:rPrChange>
          </w:rPr>
          <w:delText>accompanying the score</w:delText>
        </w:r>
      </w:del>
      <w:ins w:id="39" w:author="Microsoft Office User" w:date="2018-02-11T12:04:00Z">
        <w:del w:id="40" w:author="Serge Lemouton" w:date="2018-12-30T10:37:00Z">
          <w:r w:rsidR="00925C21" w:rsidRPr="005B5479" w:rsidDel="00A63751">
            <w:rPr>
              <w:i/>
              <w:sz w:val="20"/>
              <w:szCs w:val="20"/>
              <w:lang w:val="en-US"/>
              <w:rPrChange w:id="41" w:author="Microsoft Office User" w:date="2018-05-22T16:54:00Z">
                <w:rPr>
                  <w:i/>
                  <w:lang w:val="en-US"/>
                </w:rPr>
              </w:rPrChange>
            </w:rPr>
            <w:delText xml:space="preserve"> is of great importance for electroacoustic mixed musical works concert performance</w:delText>
          </w:r>
        </w:del>
      </w:ins>
      <w:del w:id="42" w:author="Serge Lemouton" w:date="2018-12-30T10:37:00Z">
        <w:r w:rsidR="009C59E0" w:rsidRPr="005B5479" w:rsidDel="00A63751">
          <w:rPr>
            <w:i/>
            <w:sz w:val="20"/>
            <w:szCs w:val="20"/>
            <w:lang w:val="en-US"/>
            <w:rPrChange w:id="43" w:author="Microsoft Office User" w:date="2018-05-22T16:54:00Z">
              <w:rPr>
                <w:i/>
                <w:lang w:val="en-US"/>
              </w:rPr>
            </w:rPrChange>
          </w:rPr>
          <w:delText>. T</w:delText>
        </w:r>
      </w:del>
      <w:ins w:id="44" w:author="Utilisateur Microsoft Office" w:date="2018-02-09T10:30:00Z">
        <w:del w:id="45" w:author="Serge Lemouton" w:date="2018-12-30T10:37:00Z">
          <w:r w:rsidR="00D90B84" w:rsidRPr="005B5479" w:rsidDel="00A63751">
            <w:rPr>
              <w:i/>
              <w:sz w:val="20"/>
              <w:szCs w:val="20"/>
              <w:lang w:val="en-US"/>
              <w:rPrChange w:id="46" w:author="Microsoft Office User" w:date="2018-05-22T16:54:00Z">
                <w:rPr>
                  <w:i/>
                  <w:lang w:val="en-US"/>
                </w:rPr>
              </w:rPrChange>
            </w:rPr>
            <w:delText>But t</w:delText>
          </w:r>
        </w:del>
      </w:ins>
      <w:del w:id="47" w:author="Serge Lemouton" w:date="2018-12-30T10:37:00Z">
        <w:r w:rsidR="009C59E0" w:rsidRPr="005B5479" w:rsidDel="00A63751">
          <w:rPr>
            <w:i/>
            <w:sz w:val="20"/>
            <w:szCs w:val="20"/>
            <w:lang w:val="en-US"/>
            <w:rPrChange w:id="48" w:author="Microsoft Office User" w:date="2018-05-22T16:54:00Z">
              <w:rPr>
                <w:i/>
                <w:lang w:val="en-US"/>
              </w:rPr>
            </w:rPrChange>
          </w:rPr>
          <w:delText>his documentation is often missing or incomplete. We decided to study the documentation practices of this repertoire in order to be able to propose a documentation model allowing a better transmission</w:delText>
        </w:r>
      </w:del>
      <w:ins w:id="49" w:author="Utilisateur Microsoft Office" w:date="2018-02-09T10:32:00Z">
        <w:del w:id="50" w:author="Serge Lemouton" w:date="2018-12-30T10:37:00Z">
          <w:r w:rsidR="00D90B84" w:rsidRPr="005B5479" w:rsidDel="00A63751">
            <w:rPr>
              <w:i/>
              <w:sz w:val="20"/>
              <w:szCs w:val="20"/>
              <w:lang w:val="en-US"/>
              <w:rPrChange w:id="51" w:author="Microsoft Office User" w:date="2018-05-22T16:54:00Z">
                <w:rPr>
                  <w:i/>
                  <w:lang w:val="en-US"/>
                </w:rPr>
              </w:rPrChange>
            </w:rPr>
            <w:delText xml:space="preserve"> and conservation</w:delText>
          </w:r>
        </w:del>
      </w:ins>
      <w:del w:id="52" w:author="Serge Lemouton" w:date="2018-12-30T10:37:00Z">
        <w:r w:rsidR="009C59E0" w:rsidRPr="005B5479" w:rsidDel="00A63751">
          <w:rPr>
            <w:i/>
            <w:sz w:val="20"/>
            <w:szCs w:val="20"/>
            <w:lang w:val="en-US"/>
            <w:rPrChange w:id="53" w:author="Microsoft Office User" w:date="2018-05-22T16:54:00Z">
              <w:rPr>
                <w:i/>
                <w:lang w:val="en-US"/>
              </w:rPr>
            </w:rPrChange>
          </w:rPr>
          <w:delText xml:space="preserve"> of the </w:delText>
        </w:r>
        <w:r w:rsidR="008F6587" w:rsidRPr="005B5479" w:rsidDel="00A63751">
          <w:rPr>
            <w:i/>
            <w:sz w:val="20"/>
            <w:szCs w:val="20"/>
            <w:lang w:val="en-US"/>
            <w:rPrChange w:id="54" w:author="Microsoft Office User" w:date="2018-05-22T16:54:00Z">
              <w:rPr>
                <w:i/>
                <w:lang w:val="en-US"/>
              </w:rPr>
            </w:rPrChange>
          </w:rPr>
          <w:delText>repertoire of electronic music.</w:delText>
        </w:r>
      </w:del>
    </w:p>
    <w:p w14:paraId="663640B8" w14:textId="77777777" w:rsidR="004F6773" w:rsidRPr="00094EB9" w:rsidRDefault="004F6773">
      <w:pPr>
        <w:pStyle w:val="BodyText"/>
        <w:spacing w:before="120" w:line="252" w:lineRule="auto"/>
        <w:rPr>
          <w:lang w:val="en-US"/>
        </w:rPr>
      </w:pPr>
    </w:p>
    <w:p w14:paraId="4A5DBC91" w14:textId="77777777" w:rsidR="00523EAA" w:rsidRPr="00D85C25" w:rsidRDefault="00D85C25" w:rsidP="00D85C25">
      <w:pPr>
        <w:pStyle w:val="First-LevelHeadings"/>
        <w:tabs>
          <w:tab w:val="num" w:pos="0"/>
        </w:tabs>
        <w:ind w:left="420" w:hanging="420"/>
        <w:rPr>
          <w:rFonts w:eastAsia="MS Mincho"/>
          <w:szCs w:val="20"/>
          <w:lang w:val="en-US" w:eastAsia="ar-SA"/>
        </w:rPr>
      </w:pPr>
      <w:r>
        <w:rPr>
          <w:rFonts w:eastAsia="MS Mincho"/>
          <w:szCs w:val="20"/>
          <w:lang w:val="en-US" w:eastAsia="ar-SA"/>
        </w:rPr>
        <w:t>1.</w:t>
      </w:r>
      <w:r w:rsidR="00523EAA" w:rsidRPr="00D85C25">
        <w:rPr>
          <w:rFonts w:eastAsia="MS Mincho"/>
          <w:szCs w:val="20"/>
          <w:lang w:val="en-US" w:eastAsia="ar-SA"/>
        </w:rPr>
        <w:t>Introduction</w:t>
      </w:r>
    </w:p>
    <w:p w14:paraId="0917EBD5" w14:textId="4239D6C3" w:rsidR="00523EAA" w:rsidRPr="00094EB9" w:rsidRDefault="00523EAA" w:rsidP="00523EAA">
      <w:pPr>
        <w:pStyle w:val="NormalWeb"/>
        <w:jc w:val="both"/>
        <w:rPr>
          <w:sz w:val="20"/>
          <w:szCs w:val="20"/>
          <w:lang w:val="en-US"/>
        </w:rPr>
      </w:pPr>
      <w:r w:rsidRPr="00094EB9">
        <w:rPr>
          <w:sz w:val="20"/>
          <w:szCs w:val="20"/>
          <w:lang w:val="en-US"/>
        </w:rPr>
        <w:t xml:space="preserve">Anyone whose job </w:t>
      </w:r>
      <w:ins w:id="55" w:author="Microsoft Office User" w:date="2018-02-14T16:54:00Z">
        <w:r w:rsidR="00B56804">
          <w:rPr>
            <w:sz w:val="20"/>
            <w:szCs w:val="20"/>
            <w:lang w:val="en-US"/>
          </w:rPr>
          <w:t xml:space="preserve">it </w:t>
        </w:r>
      </w:ins>
      <w:r w:rsidRPr="00094EB9">
        <w:rPr>
          <w:sz w:val="20"/>
          <w:szCs w:val="20"/>
          <w:lang w:val="en-US"/>
        </w:rPr>
        <w:t xml:space="preserve">is to replay electronic music with computer technologies knows the important question of documentation. </w:t>
      </w:r>
      <w:del w:id="56" w:author="Microsoft Office User" w:date="2018-02-14T16:54:00Z">
        <w:r w:rsidRPr="00094EB9" w:rsidDel="00B56804">
          <w:rPr>
            <w:sz w:val="20"/>
            <w:szCs w:val="20"/>
            <w:lang w:val="en-US"/>
          </w:rPr>
          <w:delText>To one</w:delText>
        </w:r>
      </w:del>
      <w:ins w:id="57" w:author="Microsoft Office User" w:date="2018-02-14T16:54:00Z">
        <w:r w:rsidR="00B56804">
          <w:rPr>
            <w:sz w:val="20"/>
            <w:szCs w:val="20"/>
            <w:lang w:val="en-US"/>
          </w:rPr>
          <w:t>Each</w:t>
        </w:r>
      </w:ins>
      <w:r w:rsidRPr="00094EB9">
        <w:rPr>
          <w:sz w:val="20"/>
          <w:szCs w:val="20"/>
          <w:lang w:val="en-US"/>
        </w:rPr>
        <w:t xml:space="preserve"> particular piece of music </w:t>
      </w:r>
      <w:del w:id="58" w:author="Microsoft Office User" w:date="2018-02-14T16:54:00Z">
        <w:r w:rsidRPr="00094EB9" w:rsidDel="00B56804">
          <w:rPr>
            <w:sz w:val="20"/>
            <w:szCs w:val="20"/>
            <w:lang w:val="en-US"/>
          </w:rPr>
          <w:delText xml:space="preserve">is </w:delText>
        </w:r>
      </w:del>
      <w:ins w:id="59" w:author="Microsoft Office User" w:date="2018-02-14T16:54:00Z">
        <w:r w:rsidR="00B56804">
          <w:rPr>
            <w:sz w:val="20"/>
            <w:szCs w:val="20"/>
            <w:lang w:val="en-US"/>
          </w:rPr>
          <w:t>has</w:t>
        </w:r>
        <w:r w:rsidR="00B56804" w:rsidRPr="00094EB9">
          <w:rPr>
            <w:sz w:val="20"/>
            <w:szCs w:val="20"/>
            <w:lang w:val="en-US"/>
          </w:rPr>
          <w:t xml:space="preserve"> </w:t>
        </w:r>
      </w:ins>
      <w:del w:id="60" w:author="Microsoft Office User" w:date="2018-02-14T16:54:00Z">
        <w:r w:rsidRPr="00094EB9" w:rsidDel="00B56804">
          <w:rPr>
            <w:sz w:val="20"/>
            <w:szCs w:val="20"/>
            <w:lang w:val="en-US"/>
          </w:rPr>
          <w:delText xml:space="preserve">one </w:delText>
        </w:r>
      </w:del>
      <w:r w:rsidRPr="00094EB9">
        <w:rPr>
          <w:sz w:val="20"/>
          <w:szCs w:val="20"/>
          <w:lang w:val="en-US"/>
        </w:rPr>
        <w:t>particular documentation. To interpret electronic music, a computer music designer has to read the score, as well as a technical sheet, a “Readme” document, a user manual. He can also listen to recordings, watch videos, look at drawings, graphics and photos</w:t>
      </w:r>
      <w:r w:rsidR="005A229F">
        <w:rPr>
          <w:sz w:val="20"/>
          <w:szCs w:val="20"/>
          <w:lang w:val="en-US"/>
        </w:rPr>
        <w:t>. Having a phone call with the</w:t>
      </w:r>
      <w:r w:rsidRPr="00094EB9">
        <w:rPr>
          <w:sz w:val="20"/>
          <w:szCs w:val="20"/>
          <w:lang w:val="en-US"/>
        </w:rPr>
        <w:t xml:space="preserve"> computer music designer who played the piece </w:t>
      </w:r>
      <w:del w:id="61" w:author="Microsoft Office User" w:date="2018-02-14T16:54:00Z">
        <w:r w:rsidR="005A229F" w:rsidDel="00B56804">
          <w:rPr>
            <w:sz w:val="20"/>
            <w:szCs w:val="20"/>
            <w:lang w:val="en-US"/>
          </w:rPr>
          <w:delText xml:space="preserve">for </w:delText>
        </w:r>
      </w:del>
      <w:r w:rsidR="005A229F">
        <w:rPr>
          <w:sz w:val="20"/>
          <w:szCs w:val="20"/>
          <w:lang w:val="en-US"/>
        </w:rPr>
        <w:t xml:space="preserve">the last time </w:t>
      </w:r>
      <w:r w:rsidRPr="00094EB9">
        <w:rPr>
          <w:sz w:val="20"/>
          <w:szCs w:val="20"/>
          <w:lang w:val="en-US"/>
        </w:rPr>
        <w:t>is likely to help. The job of a computer music designer is a global interpretation of an ensemble of disparate documents.</w:t>
      </w:r>
    </w:p>
    <w:p w14:paraId="75BF0618" w14:textId="77777777" w:rsidR="00523EAA" w:rsidRPr="00094EB9" w:rsidRDefault="00523EAA" w:rsidP="00523EAA">
      <w:pPr>
        <w:rPr>
          <w:lang w:val="en-US"/>
        </w:rPr>
      </w:pPr>
    </w:p>
    <w:p w14:paraId="3C59BE01" w14:textId="4AA3C819" w:rsidR="00523EAA" w:rsidRPr="00094EB9" w:rsidRDefault="00523EAA">
      <w:pPr>
        <w:pStyle w:val="NormalWeb"/>
        <w:ind w:firstLine="142"/>
        <w:jc w:val="both"/>
        <w:rPr>
          <w:sz w:val="20"/>
          <w:szCs w:val="20"/>
          <w:lang w:val="en-US"/>
        </w:rPr>
        <w:pPrChange w:id="62" w:author="Microsoft Office User" w:date="2018-02-11T12:46:00Z">
          <w:pPr>
            <w:pStyle w:val="NormalWeb"/>
            <w:jc w:val="both"/>
          </w:pPr>
        </w:pPrChange>
      </w:pPr>
      <w:r w:rsidRPr="00094EB9">
        <w:rPr>
          <w:sz w:val="20"/>
          <w:szCs w:val="20"/>
          <w:lang w:val="en-US"/>
        </w:rPr>
        <w:t xml:space="preserve">Firstly, we have to </w:t>
      </w:r>
      <w:ins w:id="63" w:author="Microsoft Office User" w:date="2018-02-14T16:54:00Z">
        <w:r w:rsidR="00B56804">
          <w:rPr>
            <w:sz w:val="20"/>
            <w:szCs w:val="20"/>
            <w:lang w:val="en-US"/>
          </w:rPr>
          <w:t xml:space="preserve">quickly </w:t>
        </w:r>
      </w:ins>
      <w:r w:rsidRPr="00094EB9">
        <w:rPr>
          <w:sz w:val="20"/>
          <w:szCs w:val="20"/>
          <w:lang w:val="en-US"/>
        </w:rPr>
        <w:t xml:space="preserve">find </w:t>
      </w:r>
      <w:del w:id="64" w:author="Microsoft Office User" w:date="2018-02-14T16:55:00Z">
        <w:r w:rsidRPr="00094EB9" w:rsidDel="00B56804">
          <w:rPr>
            <w:sz w:val="20"/>
            <w:szCs w:val="20"/>
            <w:lang w:val="en-US"/>
          </w:rPr>
          <w:delText xml:space="preserve">in the documentation </w:delText>
        </w:r>
      </w:del>
      <w:r w:rsidRPr="00094EB9">
        <w:rPr>
          <w:sz w:val="20"/>
          <w:szCs w:val="20"/>
          <w:lang w:val="en-US"/>
        </w:rPr>
        <w:t xml:space="preserve">how to </w:t>
      </w:r>
      <w:del w:id="65" w:author="Microsoft Office User" w:date="2018-02-14T16:55:00Z">
        <w:r w:rsidRPr="00094EB9" w:rsidDel="00B56804">
          <w:rPr>
            <w:sz w:val="20"/>
            <w:szCs w:val="20"/>
            <w:lang w:val="en-US"/>
          </w:rPr>
          <w:delText xml:space="preserve">quickly </w:delText>
        </w:r>
      </w:del>
      <w:r w:rsidRPr="00094EB9">
        <w:rPr>
          <w:sz w:val="20"/>
          <w:szCs w:val="20"/>
          <w:lang w:val="en-US"/>
        </w:rPr>
        <w:t>start the “patch”</w:t>
      </w:r>
      <w:ins w:id="66" w:author="Microsoft Office User" w:date="2018-02-14T16:55:00Z">
        <w:r w:rsidR="00B56804">
          <w:rPr>
            <w:sz w:val="20"/>
            <w:szCs w:val="20"/>
            <w:lang w:val="en-US"/>
          </w:rPr>
          <w:t xml:space="preserve"> </w:t>
        </w:r>
        <w:r w:rsidR="00B56804" w:rsidRPr="00094EB9">
          <w:rPr>
            <w:sz w:val="20"/>
            <w:szCs w:val="20"/>
            <w:lang w:val="en-US"/>
          </w:rPr>
          <w:t>in the documentation</w:t>
        </w:r>
      </w:ins>
      <w:r w:rsidRPr="00094EB9">
        <w:rPr>
          <w:sz w:val="20"/>
          <w:szCs w:val="20"/>
          <w:lang w:val="en-US"/>
        </w:rPr>
        <w:t xml:space="preserve">. Secondly, we </w:t>
      </w:r>
      <w:del w:id="67" w:author="Utilisateur Microsoft Office" w:date="2018-02-09T10:33:00Z">
        <w:r w:rsidRPr="00094EB9" w:rsidDel="00D90B84">
          <w:rPr>
            <w:sz w:val="20"/>
            <w:szCs w:val="20"/>
            <w:lang w:val="en-US"/>
          </w:rPr>
          <w:delText>are looking</w:delText>
        </w:r>
      </w:del>
      <w:ins w:id="68" w:author="Utilisateur Microsoft Office" w:date="2018-02-09T10:33:00Z">
        <w:r w:rsidR="00D90B84">
          <w:rPr>
            <w:sz w:val="20"/>
            <w:szCs w:val="20"/>
            <w:lang w:val="en-US"/>
          </w:rPr>
          <w:t>must refer t</w:t>
        </w:r>
      </w:ins>
      <w:del w:id="69" w:author="Utilisateur Microsoft Office" w:date="2018-02-09T10:33:00Z">
        <w:r w:rsidRPr="00094EB9" w:rsidDel="00D90B84">
          <w:rPr>
            <w:sz w:val="20"/>
            <w:szCs w:val="20"/>
            <w:lang w:val="en-US"/>
          </w:rPr>
          <w:delText xml:space="preserve"> in </w:delText>
        </w:r>
      </w:del>
      <w:ins w:id="70" w:author="Utilisateur Microsoft Office" w:date="2018-02-09T10:33:00Z">
        <w:r w:rsidR="00D90B84">
          <w:rPr>
            <w:sz w:val="20"/>
            <w:szCs w:val="20"/>
            <w:lang w:val="en-US"/>
          </w:rPr>
          <w:t xml:space="preserve">o </w:t>
        </w:r>
      </w:ins>
      <w:ins w:id="71" w:author="Utilisateur Microsoft Office" w:date="2018-02-09T10:36:00Z">
        <w:r w:rsidR="00D90B84">
          <w:rPr>
            <w:sz w:val="20"/>
            <w:szCs w:val="20"/>
            <w:lang w:val="en-US"/>
          </w:rPr>
          <w:t xml:space="preserve">the </w:t>
        </w:r>
      </w:ins>
      <w:r w:rsidRPr="00094EB9">
        <w:rPr>
          <w:sz w:val="20"/>
          <w:szCs w:val="20"/>
          <w:lang w:val="en-US"/>
        </w:rPr>
        <w:t xml:space="preserve">documentation </w:t>
      </w:r>
      <w:ins w:id="72" w:author="Utilisateur Microsoft Office" w:date="2018-02-09T10:33:00Z">
        <w:r w:rsidR="00D90B84">
          <w:rPr>
            <w:sz w:val="20"/>
            <w:szCs w:val="20"/>
            <w:lang w:val="en-US"/>
          </w:rPr>
          <w:t xml:space="preserve">and recordings to </w:t>
        </w:r>
      </w:ins>
      <w:ins w:id="73" w:author="Utilisateur Microsoft Office" w:date="2018-02-09T10:35:00Z">
        <w:r w:rsidR="00D90B84">
          <w:rPr>
            <w:sz w:val="20"/>
            <w:szCs w:val="20"/>
            <w:lang w:val="en-US"/>
          </w:rPr>
          <w:t>find out</w:t>
        </w:r>
      </w:ins>
      <w:ins w:id="74" w:author="Utilisateur Microsoft Office" w:date="2018-02-09T10:33:00Z">
        <w:r w:rsidR="00D90B84">
          <w:rPr>
            <w:sz w:val="20"/>
            <w:szCs w:val="20"/>
            <w:lang w:val="en-US"/>
          </w:rPr>
          <w:t xml:space="preserve"> </w:t>
        </w:r>
      </w:ins>
      <w:r w:rsidRPr="00094EB9">
        <w:rPr>
          <w:sz w:val="20"/>
          <w:szCs w:val="20"/>
          <w:lang w:val="en-US"/>
        </w:rPr>
        <w:t xml:space="preserve">how the music </w:t>
      </w:r>
      <w:del w:id="75" w:author="Microsoft Office User" w:date="2018-02-14T16:55:00Z">
        <w:r w:rsidRPr="00094EB9" w:rsidDel="00B56804">
          <w:rPr>
            <w:sz w:val="20"/>
            <w:szCs w:val="20"/>
            <w:lang w:val="en-US"/>
          </w:rPr>
          <w:delText xml:space="preserve">may </w:delText>
        </w:r>
      </w:del>
      <w:ins w:id="76" w:author="Microsoft Office User" w:date="2018-02-14T16:55:00Z">
        <w:r w:rsidR="00B56804">
          <w:rPr>
            <w:sz w:val="20"/>
            <w:szCs w:val="20"/>
            <w:lang w:val="en-US"/>
          </w:rPr>
          <w:t>should</w:t>
        </w:r>
        <w:r w:rsidR="00B56804" w:rsidRPr="00094EB9">
          <w:rPr>
            <w:sz w:val="20"/>
            <w:szCs w:val="20"/>
            <w:lang w:val="en-US"/>
          </w:rPr>
          <w:t xml:space="preserve"> </w:t>
        </w:r>
      </w:ins>
      <w:r w:rsidRPr="00094EB9">
        <w:rPr>
          <w:sz w:val="20"/>
          <w:szCs w:val="20"/>
          <w:lang w:val="en-US"/>
        </w:rPr>
        <w:t>sound. Thirdly, because of functional obsolescence, documentation has to answer to the question</w:t>
      </w:r>
      <w:del w:id="77" w:author="Utilisateur Microsoft Office" w:date="2018-02-09T10:35:00Z">
        <w:r w:rsidRPr="00094EB9" w:rsidDel="00D90B84">
          <w:rPr>
            <w:sz w:val="20"/>
            <w:szCs w:val="20"/>
            <w:lang w:val="en-US"/>
          </w:rPr>
          <w:delText xml:space="preserve"> </w:delText>
        </w:r>
      </w:del>
      <w:r w:rsidRPr="00094EB9">
        <w:rPr>
          <w:sz w:val="20"/>
          <w:szCs w:val="20"/>
          <w:lang w:val="en-US"/>
        </w:rPr>
        <w:t xml:space="preserve">: “what do we do when it </w:t>
      </w:r>
      <w:del w:id="78" w:author="Utilisateur Microsoft Office" w:date="2018-02-09T10:36:00Z">
        <w:r w:rsidRPr="00094EB9" w:rsidDel="00D90B84">
          <w:rPr>
            <w:sz w:val="20"/>
            <w:szCs w:val="20"/>
            <w:lang w:val="en-US"/>
          </w:rPr>
          <w:delText xml:space="preserve">will </w:delText>
        </w:r>
      </w:del>
      <w:r w:rsidRPr="00094EB9">
        <w:rPr>
          <w:sz w:val="20"/>
          <w:szCs w:val="20"/>
          <w:lang w:val="en-US"/>
        </w:rPr>
        <w:t>stop</w:t>
      </w:r>
      <w:ins w:id="79" w:author="Utilisateur Microsoft Office" w:date="2018-02-09T10:36:00Z">
        <w:r w:rsidR="00D90B84">
          <w:rPr>
            <w:sz w:val="20"/>
            <w:szCs w:val="20"/>
            <w:lang w:val="en-US"/>
          </w:rPr>
          <w:t>s</w:t>
        </w:r>
      </w:ins>
      <w:r w:rsidRPr="00094EB9">
        <w:rPr>
          <w:sz w:val="20"/>
          <w:szCs w:val="20"/>
          <w:lang w:val="en-US"/>
        </w:rPr>
        <w:t xml:space="preserve"> working?”. </w:t>
      </w:r>
    </w:p>
    <w:p w14:paraId="59DB0CCB" w14:textId="77777777" w:rsidR="00523EAA" w:rsidRPr="00094EB9" w:rsidRDefault="00523EAA" w:rsidP="00523EAA">
      <w:pPr>
        <w:rPr>
          <w:lang w:val="en-US"/>
        </w:rPr>
      </w:pPr>
    </w:p>
    <w:p w14:paraId="4386BF2F" w14:textId="044B3E37" w:rsidR="00523EAA" w:rsidRPr="00094EB9" w:rsidRDefault="00523EAA">
      <w:pPr>
        <w:pStyle w:val="NormalWeb"/>
        <w:ind w:firstLine="142"/>
        <w:jc w:val="both"/>
        <w:rPr>
          <w:sz w:val="20"/>
          <w:szCs w:val="20"/>
          <w:lang w:val="en-US"/>
        </w:rPr>
        <w:pPrChange w:id="80" w:author="Microsoft Office User" w:date="2018-02-11T12:46:00Z">
          <w:pPr>
            <w:pStyle w:val="NormalWeb"/>
            <w:jc w:val="both"/>
          </w:pPr>
        </w:pPrChange>
      </w:pPr>
      <w:r w:rsidRPr="00094EB9">
        <w:rPr>
          <w:sz w:val="20"/>
          <w:szCs w:val="20"/>
          <w:lang w:val="en-US"/>
        </w:rPr>
        <w:t xml:space="preserve">We will see in this paper how historical pieces of music which were well documented enable anyone to </w:t>
      </w:r>
      <w:del w:id="81" w:author="Microsoft Office User" w:date="2018-02-14T16:56:00Z">
        <w:r w:rsidRPr="00094EB9" w:rsidDel="00B56804">
          <w:rPr>
            <w:sz w:val="20"/>
            <w:szCs w:val="20"/>
            <w:lang w:val="en-US"/>
          </w:rPr>
          <w:delText>re</w:delText>
        </w:r>
      </w:del>
      <w:r w:rsidRPr="00094EB9">
        <w:rPr>
          <w:sz w:val="20"/>
          <w:szCs w:val="20"/>
          <w:lang w:val="en-US"/>
        </w:rPr>
        <w:t xml:space="preserve">play them from scratch, without prior knowledge. For example, the documentations that were realized by Marc Battier at </w:t>
      </w:r>
      <w:del w:id="82" w:author="Utilisateur Microsoft Office" w:date="2018-02-09T10:37:00Z">
        <w:r w:rsidRPr="00094EB9" w:rsidDel="00D90B84">
          <w:rPr>
            <w:sz w:val="20"/>
            <w:szCs w:val="20"/>
            <w:lang w:val="en-US"/>
          </w:rPr>
          <w:delText>Ircam</w:delText>
        </w:r>
        <w:r w:rsidR="00B43A66" w:rsidDel="00D90B84">
          <w:rPr>
            <w:sz w:val="20"/>
            <w:szCs w:val="20"/>
            <w:lang w:val="en-US"/>
          </w:rPr>
          <w:delText xml:space="preserve"> </w:delText>
        </w:r>
      </w:del>
      <w:ins w:id="83" w:author="Utilisateur Microsoft Office" w:date="2018-02-09T10:37:00Z">
        <w:r w:rsidR="00D90B84">
          <w:rPr>
            <w:sz w:val="20"/>
            <w:szCs w:val="20"/>
            <w:lang w:val="en-US"/>
          </w:rPr>
          <w:t xml:space="preserve">IRCAM </w:t>
        </w:r>
      </w:ins>
      <w:r w:rsidR="00B43A66">
        <w:rPr>
          <w:sz w:val="20"/>
          <w:szCs w:val="20"/>
          <w:lang w:val="en-US"/>
        </w:rPr>
        <w:t>between 1991 and 2002</w:t>
      </w:r>
      <w:r w:rsidRPr="00094EB9">
        <w:rPr>
          <w:sz w:val="20"/>
          <w:szCs w:val="20"/>
          <w:lang w:val="en-US"/>
        </w:rPr>
        <w:t xml:space="preserve">, called “cahiers </w:t>
      </w:r>
      <w:proofErr w:type="spellStart"/>
      <w:r w:rsidRPr="00094EB9">
        <w:rPr>
          <w:sz w:val="20"/>
          <w:szCs w:val="20"/>
          <w:lang w:val="en-US"/>
        </w:rPr>
        <w:t>d’exploitation</w:t>
      </w:r>
      <w:proofErr w:type="spellEnd"/>
      <w:r w:rsidRPr="00094EB9">
        <w:rPr>
          <w:sz w:val="20"/>
          <w:szCs w:val="20"/>
          <w:lang w:val="en-US"/>
        </w:rPr>
        <w:t xml:space="preserve">” and “cahiers </w:t>
      </w:r>
      <w:proofErr w:type="spellStart"/>
      <w:r w:rsidRPr="00094EB9">
        <w:rPr>
          <w:sz w:val="20"/>
          <w:szCs w:val="20"/>
          <w:lang w:val="en-US"/>
        </w:rPr>
        <w:t>d’analyse</w:t>
      </w:r>
      <w:proofErr w:type="spellEnd"/>
      <w:r w:rsidRPr="00094EB9">
        <w:rPr>
          <w:sz w:val="20"/>
          <w:szCs w:val="20"/>
          <w:lang w:val="en-US"/>
        </w:rPr>
        <w:t xml:space="preserve">” </w:t>
      </w:r>
      <w:del w:id="84" w:author="Warnier Jacques" w:date="2018-05-25T14:16:00Z">
        <w:r w:rsidRPr="00094EB9" w:rsidDel="005115A0">
          <w:rPr>
            <w:sz w:val="20"/>
            <w:szCs w:val="20"/>
            <w:lang w:val="en-US"/>
          </w:rPr>
          <w:delText>are examples of</w:delText>
        </w:r>
      </w:del>
      <w:ins w:id="85" w:author="Utilisateur Microsoft Office" w:date="2018-02-09T10:37:00Z">
        <w:del w:id="86" w:author="Warnier Jacques" w:date="2018-05-25T14:16:00Z">
          <w:r w:rsidR="00D90B84" w:rsidDel="005115A0">
            <w:rPr>
              <w:sz w:val="20"/>
              <w:szCs w:val="20"/>
              <w:lang w:val="en-US"/>
            </w:rPr>
            <w:delText>show</w:delText>
          </w:r>
        </w:del>
      </w:ins>
      <w:ins w:id="87" w:author="Microsoft Office User" w:date="2018-02-14T16:57:00Z">
        <w:del w:id="88" w:author="Warnier Jacques" w:date="2018-05-25T14:16:00Z">
          <w:r w:rsidR="00B56804" w:rsidDel="005115A0">
            <w:rPr>
              <w:sz w:val="20"/>
              <w:szCs w:val="20"/>
              <w:lang w:val="en-US"/>
            </w:rPr>
            <w:delText>show examples</w:delText>
          </w:r>
        </w:del>
      </w:ins>
      <w:del w:id="89" w:author="Warnier Jacques" w:date="2018-05-25T14:16:00Z">
        <w:r w:rsidRPr="00094EB9" w:rsidDel="005115A0">
          <w:rPr>
            <w:sz w:val="20"/>
            <w:szCs w:val="20"/>
            <w:lang w:val="en-US"/>
          </w:rPr>
          <w:delText xml:space="preserve"> </w:delText>
        </w:r>
      </w:del>
      <w:ins w:id="90" w:author="Microsoft Office User" w:date="2018-02-14T16:57:00Z">
        <w:del w:id="91" w:author="Warnier Jacques" w:date="2018-05-25T14:16:00Z">
          <w:r w:rsidR="00B56804" w:rsidDel="005115A0">
            <w:rPr>
              <w:sz w:val="20"/>
              <w:szCs w:val="20"/>
              <w:lang w:val="en-US"/>
            </w:rPr>
            <w:delText xml:space="preserve">of </w:delText>
          </w:r>
        </w:del>
      </w:ins>
      <w:del w:id="92" w:author="Warnier Jacques" w:date="2018-05-25T14:16:00Z">
        <w:r w:rsidRPr="00094EB9" w:rsidDel="005115A0">
          <w:rPr>
            <w:sz w:val="20"/>
            <w:szCs w:val="20"/>
            <w:lang w:val="en-US"/>
          </w:rPr>
          <w:delText>how to describe</w:delText>
        </w:r>
      </w:del>
      <w:ins w:id="93" w:author="Microsoft Office User" w:date="2018-02-14T16:58:00Z">
        <w:del w:id="94" w:author="Warnier Jacques" w:date="2018-05-25T14:16:00Z">
          <w:r w:rsidR="00B56804" w:rsidDel="005115A0">
            <w:rPr>
              <w:sz w:val="20"/>
              <w:szCs w:val="20"/>
              <w:lang w:val="en-US"/>
            </w:rPr>
            <w:delText>describing</w:delText>
          </w:r>
        </w:del>
      </w:ins>
      <w:ins w:id="95" w:author="Warnier Jacques" w:date="2018-05-25T14:16:00Z">
        <w:r w:rsidR="005115A0">
          <w:rPr>
            <w:sz w:val="20"/>
            <w:szCs w:val="20"/>
            <w:lang w:val="en-US"/>
          </w:rPr>
          <w:t>are good examples of precise description</w:t>
        </w:r>
      </w:ins>
      <w:ins w:id="96" w:author="Warnier Jacques" w:date="2018-05-25T14:18:00Z">
        <w:r w:rsidR="005115A0">
          <w:rPr>
            <w:sz w:val="20"/>
            <w:szCs w:val="20"/>
            <w:lang w:val="en-US"/>
          </w:rPr>
          <w:t>s</w:t>
        </w:r>
      </w:ins>
      <w:ins w:id="97" w:author="Warnier Jacques" w:date="2018-05-25T14:16:00Z">
        <w:r w:rsidR="005115A0">
          <w:rPr>
            <w:sz w:val="20"/>
            <w:szCs w:val="20"/>
            <w:lang w:val="en-US"/>
          </w:rPr>
          <w:t xml:space="preserve"> of</w:t>
        </w:r>
      </w:ins>
      <w:r w:rsidRPr="00094EB9">
        <w:rPr>
          <w:sz w:val="20"/>
          <w:szCs w:val="20"/>
          <w:lang w:val="en-US"/>
        </w:rPr>
        <w:t xml:space="preserve"> how a piece should sound and how it is made to sound like this. Nowadays, the Sidney Database at IRCAM offers a model of </w:t>
      </w:r>
      <w:ins w:id="98" w:author="Microsoft Office User" w:date="2018-02-14T16:58:00Z">
        <w:r w:rsidR="00B56804">
          <w:rPr>
            <w:sz w:val="20"/>
            <w:szCs w:val="20"/>
            <w:lang w:val="en-US"/>
          </w:rPr>
          <w:t xml:space="preserve">an </w:t>
        </w:r>
      </w:ins>
      <w:r w:rsidRPr="00094EB9">
        <w:rPr>
          <w:sz w:val="20"/>
          <w:szCs w:val="20"/>
          <w:lang w:val="en-US"/>
        </w:rPr>
        <w:t>environment allowing collective contribution to electronic music conservation.</w:t>
      </w:r>
    </w:p>
    <w:p w14:paraId="23613615" w14:textId="77777777" w:rsidR="00523EAA" w:rsidRPr="00094EB9" w:rsidRDefault="00523EAA" w:rsidP="00523EAA">
      <w:pPr>
        <w:rPr>
          <w:lang w:val="en-US"/>
        </w:rPr>
      </w:pPr>
    </w:p>
    <w:p w14:paraId="63648C75" w14:textId="77777777" w:rsidR="00523EAA" w:rsidRPr="00094EB9" w:rsidRDefault="00523EAA" w:rsidP="00523EAA">
      <w:pPr>
        <w:pStyle w:val="NormalWeb"/>
        <w:jc w:val="both"/>
        <w:rPr>
          <w:sz w:val="20"/>
          <w:szCs w:val="20"/>
          <w:lang w:val="en-US"/>
        </w:rPr>
      </w:pPr>
      <w:r w:rsidRPr="00094EB9">
        <w:rPr>
          <w:sz w:val="20"/>
          <w:szCs w:val="20"/>
          <w:lang w:val="en-US"/>
        </w:rPr>
        <w:t>Considering day to day practices, we realize that electronic music documentation is not an object of study collectively taken into account. It’s yet a real subject for our music preservation.</w:t>
      </w:r>
    </w:p>
    <w:p w14:paraId="236D53A0" w14:textId="77777777" w:rsidR="00523EAA" w:rsidRPr="00094EB9" w:rsidRDefault="00523EAA" w:rsidP="00523EAA">
      <w:pPr>
        <w:rPr>
          <w:lang w:val="en-US"/>
        </w:rPr>
      </w:pPr>
    </w:p>
    <w:p w14:paraId="342DE2EA" w14:textId="77777777" w:rsidR="00523EAA" w:rsidRPr="00094EB9" w:rsidRDefault="00D85C25" w:rsidP="00523EAA">
      <w:pPr>
        <w:pStyle w:val="First-LevelHeadings"/>
        <w:rPr>
          <w:lang w:val="en-US"/>
        </w:rPr>
      </w:pPr>
      <w:r>
        <w:rPr>
          <w:szCs w:val="20"/>
          <w:lang w:val="en-US"/>
        </w:rPr>
        <w:t>2.</w:t>
      </w:r>
      <w:r w:rsidR="00FF36F3">
        <w:rPr>
          <w:szCs w:val="20"/>
          <w:lang w:val="en-US"/>
        </w:rPr>
        <w:t xml:space="preserve">User manual and musical scores </w:t>
      </w:r>
    </w:p>
    <w:p w14:paraId="5F66F0EA" w14:textId="6FA9FF50" w:rsidR="00523EAA" w:rsidRPr="00094EB9" w:rsidRDefault="00523EAA" w:rsidP="00523EAA">
      <w:pPr>
        <w:pStyle w:val="NormalWeb"/>
        <w:jc w:val="both"/>
        <w:rPr>
          <w:sz w:val="20"/>
          <w:szCs w:val="20"/>
          <w:lang w:val="en-US"/>
        </w:rPr>
      </w:pPr>
      <w:r w:rsidRPr="00094EB9">
        <w:rPr>
          <w:sz w:val="20"/>
          <w:szCs w:val="20"/>
          <w:lang w:val="en-US"/>
        </w:rPr>
        <w:t xml:space="preserve">In the transmission of </w:t>
      </w:r>
      <w:ins w:id="99" w:author="Microsoft Office User" w:date="2018-02-14T16:58:00Z">
        <w:r w:rsidR="00B56804">
          <w:rPr>
            <w:sz w:val="20"/>
            <w:szCs w:val="20"/>
            <w:lang w:val="en-US"/>
          </w:rPr>
          <w:t>W</w:t>
        </w:r>
      </w:ins>
      <w:del w:id="100" w:author="Microsoft Office User" w:date="2018-02-14T16:58:00Z">
        <w:r w:rsidRPr="00094EB9" w:rsidDel="00B56804">
          <w:rPr>
            <w:sz w:val="20"/>
            <w:szCs w:val="20"/>
            <w:lang w:val="en-US"/>
          </w:rPr>
          <w:delText>w</w:delText>
        </w:r>
      </w:del>
      <w:r w:rsidRPr="00094EB9">
        <w:rPr>
          <w:sz w:val="20"/>
          <w:szCs w:val="20"/>
          <w:lang w:val="en-US"/>
        </w:rPr>
        <w:t>estern music tradition, the score plays a central role. To play a classical or modern instrumental, orchestral or vocal piece, usually the score is sufficient (except maybe for medieval or early baroque music). Everything gets a little bit more complex when we want to perform a musical work involving an electroacoustic part</w:t>
      </w:r>
      <w:del w:id="101" w:author="Utilisateur Microsoft Office" w:date="2018-02-09T10:38:00Z">
        <w:r w:rsidRPr="00094EB9" w:rsidDel="00D90B84">
          <w:rPr>
            <w:sz w:val="20"/>
            <w:szCs w:val="20"/>
            <w:lang w:val="en-US"/>
          </w:rPr>
          <w:delText xml:space="preserve"> </w:delText>
        </w:r>
      </w:del>
      <w:r w:rsidRPr="00094EB9">
        <w:rPr>
          <w:sz w:val="20"/>
          <w:szCs w:val="20"/>
          <w:lang w:val="en-US"/>
        </w:rPr>
        <w:t>: several other documents are required, usually not included in the score.</w:t>
      </w:r>
    </w:p>
    <w:p w14:paraId="0B352CE8" w14:textId="1652CF97" w:rsidR="00523EAA" w:rsidRPr="00094EB9" w:rsidRDefault="00523EAA">
      <w:pPr>
        <w:pStyle w:val="NormalWeb"/>
        <w:ind w:firstLine="142"/>
        <w:jc w:val="both"/>
        <w:rPr>
          <w:sz w:val="20"/>
          <w:szCs w:val="20"/>
          <w:lang w:val="en-US"/>
        </w:rPr>
        <w:pPrChange w:id="102" w:author="Microsoft Office User" w:date="2018-02-11T12:46:00Z">
          <w:pPr>
            <w:pStyle w:val="NormalWeb"/>
            <w:jc w:val="both"/>
          </w:pPr>
        </w:pPrChange>
      </w:pPr>
      <w:r w:rsidRPr="00094EB9">
        <w:rPr>
          <w:sz w:val="20"/>
          <w:szCs w:val="20"/>
          <w:lang w:val="en-US"/>
        </w:rPr>
        <w:t>To play such a work, the performer can use different type</w:t>
      </w:r>
      <w:ins w:id="103" w:author="Microsoft Office User" w:date="2018-02-14T16:59:00Z">
        <w:r w:rsidR="00B56804">
          <w:rPr>
            <w:sz w:val="20"/>
            <w:szCs w:val="20"/>
            <w:lang w:val="en-US"/>
          </w:rPr>
          <w:t>s</w:t>
        </w:r>
      </w:ins>
      <w:r w:rsidRPr="00094EB9">
        <w:rPr>
          <w:sz w:val="20"/>
          <w:szCs w:val="20"/>
          <w:lang w:val="en-US"/>
        </w:rPr>
        <w:t xml:space="preserve"> of information</w:t>
      </w:r>
      <w:del w:id="104" w:author="Microsoft Office User" w:date="2018-02-14T17:00:00Z">
        <w:r w:rsidRPr="00094EB9" w:rsidDel="00B56804">
          <w:rPr>
            <w:sz w:val="20"/>
            <w:szCs w:val="20"/>
            <w:lang w:val="en-US"/>
          </w:rPr>
          <w:delText>,</w:delText>
        </w:r>
      </w:del>
      <w:r w:rsidRPr="00094EB9">
        <w:rPr>
          <w:sz w:val="20"/>
          <w:szCs w:val="20"/>
          <w:lang w:val="en-US"/>
        </w:rPr>
        <w:t xml:space="preserve"> found in numerous kind</w:t>
      </w:r>
      <w:ins w:id="105" w:author="Microsoft Office User" w:date="2018-02-14T16:59:00Z">
        <w:r w:rsidR="00B56804">
          <w:rPr>
            <w:sz w:val="20"/>
            <w:szCs w:val="20"/>
            <w:lang w:val="en-US"/>
          </w:rPr>
          <w:t>s</w:t>
        </w:r>
      </w:ins>
      <w:r w:rsidRPr="00094EB9">
        <w:rPr>
          <w:sz w:val="20"/>
          <w:szCs w:val="20"/>
          <w:lang w:val="en-US"/>
        </w:rPr>
        <w:t xml:space="preserve"> of documents</w:t>
      </w:r>
      <w:del w:id="106" w:author="Microsoft Office User" w:date="2018-02-14T17:00:00Z">
        <w:r w:rsidRPr="00094EB9" w:rsidDel="00B56804">
          <w:rPr>
            <w:sz w:val="20"/>
            <w:szCs w:val="20"/>
            <w:lang w:val="en-US"/>
          </w:rPr>
          <w:delText>,</w:delText>
        </w:r>
      </w:del>
      <w:r w:rsidRPr="00094EB9">
        <w:rPr>
          <w:sz w:val="20"/>
          <w:szCs w:val="20"/>
          <w:lang w:val="en-US"/>
        </w:rPr>
        <w:t xml:space="preserve"> such as a “Readme” text file, User Manuals, Technical Riders, audio or video recordings, photos, pictures, drawings, scores or even oral transmission. Structured and complete documentation</w:t>
      </w:r>
      <w:r w:rsidR="0080772E" w:rsidRPr="00094EB9">
        <w:rPr>
          <w:sz w:val="20"/>
          <w:szCs w:val="20"/>
          <w:lang w:val="en-US"/>
        </w:rPr>
        <w:t xml:space="preserve"> of the pieces are very seldom</w:t>
      </w:r>
      <w:r w:rsidRPr="00094EB9">
        <w:rPr>
          <w:sz w:val="20"/>
          <w:szCs w:val="20"/>
          <w:lang w:val="en-US"/>
        </w:rPr>
        <w:t xml:space="preserve"> found in this repertoire.</w:t>
      </w:r>
    </w:p>
    <w:p w14:paraId="12088957" w14:textId="77777777" w:rsidR="00523EAA" w:rsidRPr="00094EB9" w:rsidRDefault="00523EAA">
      <w:pPr>
        <w:pStyle w:val="NormalWeb"/>
        <w:ind w:firstLine="142"/>
        <w:jc w:val="both"/>
        <w:rPr>
          <w:sz w:val="20"/>
          <w:szCs w:val="20"/>
          <w:lang w:val="en-US"/>
        </w:rPr>
        <w:pPrChange w:id="107" w:author="Microsoft Office User" w:date="2018-02-11T12:46:00Z">
          <w:pPr>
            <w:pStyle w:val="NormalWeb"/>
            <w:jc w:val="both"/>
          </w:pPr>
        </w:pPrChange>
      </w:pPr>
      <w:r w:rsidRPr="00094EB9">
        <w:rPr>
          <w:sz w:val="20"/>
          <w:szCs w:val="20"/>
          <w:lang w:val="en-US"/>
        </w:rPr>
        <w:t>Unlike a conventional score, whose medium is paper, the information</w:t>
      </w:r>
      <w:del w:id="108" w:author="Utilisateur Microsoft Office" w:date="2018-02-09T10:39:00Z">
        <w:r w:rsidRPr="00094EB9" w:rsidDel="00D90B84">
          <w:rPr>
            <w:sz w:val="20"/>
            <w:szCs w:val="20"/>
            <w:lang w:val="en-US"/>
          </w:rPr>
          <w:delText>s</w:delText>
        </w:r>
      </w:del>
      <w:r w:rsidRPr="00094EB9">
        <w:rPr>
          <w:sz w:val="20"/>
          <w:szCs w:val="20"/>
          <w:lang w:val="en-US"/>
        </w:rPr>
        <w:t xml:space="preserve"> required to perform works involving recent technologies make use of several kinds of media data storage.</w:t>
      </w:r>
    </w:p>
    <w:p w14:paraId="6C8985E6" w14:textId="2613C675" w:rsidR="00523EAA" w:rsidRPr="00094EB9" w:rsidRDefault="00523EAA">
      <w:pPr>
        <w:pStyle w:val="NormalWeb"/>
        <w:ind w:firstLine="142"/>
        <w:jc w:val="both"/>
        <w:rPr>
          <w:sz w:val="20"/>
          <w:szCs w:val="20"/>
          <w:lang w:val="en-US"/>
        </w:rPr>
        <w:pPrChange w:id="109" w:author="Microsoft Office User" w:date="2018-02-11T12:46:00Z">
          <w:pPr>
            <w:pStyle w:val="NormalWeb"/>
            <w:jc w:val="both"/>
          </w:pPr>
        </w:pPrChange>
      </w:pPr>
      <w:r w:rsidRPr="00094EB9">
        <w:rPr>
          <w:sz w:val="20"/>
          <w:szCs w:val="20"/>
          <w:lang w:val="en-US"/>
        </w:rPr>
        <w:t xml:space="preserve">In the absence of </w:t>
      </w:r>
      <w:del w:id="110" w:author="Microsoft Office User" w:date="2018-02-14T17:01:00Z">
        <w:r w:rsidRPr="00094EB9" w:rsidDel="00B56804">
          <w:rPr>
            <w:sz w:val="20"/>
            <w:szCs w:val="20"/>
            <w:lang w:val="en-US"/>
          </w:rPr>
          <w:delText xml:space="preserve">such </w:delText>
        </w:r>
      </w:del>
      <w:ins w:id="111" w:author="Microsoft Office User" w:date="2018-02-14T17:01:00Z">
        <w:r w:rsidR="00B56804">
          <w:rPr>
            <w:sz w:val="20"/>
            <w:szCs w:val="20"/>
            <w:lang w:val="en-US"/>
          </w:rPr>
          <w:t>a</w:t>
        </w:r>
        <w:r w:rsidR="00B56804" w:rsidRPr="00094EB9">
          <w:rPr>
            <w:sz w:val="20"/>
            <w:szCs w:val="20"/>
            <w:lang w:val="en-US"/>
          </w:rPr>
          <w:t xml:space="preserve"> </w:t>
        </w:r>
      </w:ins>
      <w:r w:rsidRPr="00094EB9">
        <w:rPr>
          <w:sz w:val="20"/>
          <w:szCs w:val="20"/>
          <w:lang w:val="en-US"/>
        </w:rPr>
        <w:t>standardized score</w:t>
      </w:r>
      <w:ins w:id="112" w:author="Microsoft Office User" w:date="2018-02-14T17:01:00Z">
        <w:r w:rsidR="00B56804">
          <w:rPr>
            <w:sz w:val="20"/>
            <w:szCs w:val="20"/>
            <w:lang w:val="en-US"/>
          </w:rPr>
          <w:t xml:space="preserve"> for this musical genre</w:t>
        </w:r>
      </w:ins>
      <w:r w:rsidRPr="00094EB9">
        <w:rPr>
          <w:sz w:val="20"/>
          <w:szCs w:val="20"/>
          <w:lang w:val="en-US"/>
        </w:rPr>
        <w:t>, the question of a faithful transmission of th</w:t>
      </w:r>
      <w:ins w:id="113" w:author="Microsoft Office User" w:date="2018-02-14T17:02:00Z">
        <w:r w:rsidR="00B56804">
          <w:rPr>
            <w:sz w:val="20"/>
            <w:szCs w:val="20"/>
            <w:lang w:val="en-US"/>
          </w:rPr>
          <w:t>e</w:t>
        </w:r>
      </w:ins>
      <w:del w:id="114" w:author="Microsoft Office User" w:date="2018-02-14T17:02:00Z">
        <w:r w:rsidRPr="00094EB9" w:rsidDel="00B56804">
          <w:rPr>
            <w:sz w:val="20"/>
            <w:szCs w:val="20"/>
            <w:lang w:val="en-US"/>
          </w:rPr>
          <w:delText>is</w:delText>
        </w:r>
      </w:del>
      <w:r w:rsidRPr="00094EB9">
        <w:rPr>
          <w:sz w:val="20"/>
          <w:szCs w:val="20"/>
          <w:lang w:val="en-US"/>
        </w:rPr>
        <w:t xml:space="preserve"> repertoire, allowing the </w:t>
      </w:r>
      <w:r w:rsidR="001D2136" w:rsidRPr="00094EB9">
        <w:rPr>
          <w:sz w:val="20"/>
          <w:szCs w:val="20"/>
          <w:lang w:val="en-US"/>
        </w:rPr>
        <w:t>possibility</w:t>
      </w:r>
      <w:r w:rsidRPr="00094EB9">
        <w:rPr>
          <w:sz w:val="20"/>
          <w:szCs w:val="20"/>
          <w:lang w:val="en-US"/>
        </w:rPr>
        <w:t xml:space="preserve"> to play the music in a</w:t>
      </w:r>
      <w:del w:id="115" w:author="Microsoft Office User" w:date="2018-02-14T17:02:00Z">
        <w:r w:rsidRPr="00094EB9" w:rsidDel="00B56804">
          <w:rPr>
            <w:sz w:val="20"/>
            <w:szCs w:val="20"/>
            <w:lang w:val="en-US"/>
          </w:rPr>
          <w:delText>n</w:delText>
        </w:r>
      </w:del>
      <w:r w:rsidRPr="00094EB9">
        <w:rPr>
          <w:sz w:val="20"/>
          <w:szCs w:val="20"/>
          <w:lang w:val="en-US"/>
        </w:rPr>
        <w:t xml:space="preserve"> historically informed way and </w:t>
      </w:r>
      <w:r w:rsidR="00E329FD">
        <w:rPr>
          <w:sz w:val="20"/>
          <w:szCs w:val="20"/>
          <w:lang w:val="en-US"/>
        </w:rPr>
        <w:t xml:space="preserve">to preserve it </w:t>
      </w:r>
      <w:r w:rsidRPr="00094EB9">
        <w:rPr>
          <w:sz w:val="20"/>
          <w:szCs w:val="20"/>
          <w:lang w:val="en-US"/>
        </w:rPr>
        <w:t xml:space="preserve">for the posterity is not so easy to answer. As of today, the transmission of this repertoire depends highly on the knowledge of the performers/computer music designers that are able to interpret </w:t>
      </w:r>
      <w:del w:id="116" w:author="Utilisateur Microsoft Office" w:date="2018-02-09T10:35:00Z">
        <w:r w:rsidRPr="00094EB9" w:rsidDel="00D90B84">
          <w:rPr>
            <w:sz w:val="20"/>
            <w:szCs w:val="20"/>
            <w:lang w:val="en-US"/>
          </w:rPr>
          <w:delText xml:space="preserve">this </w:delText>
        </w:r>
      </w:del>
      <w:ins w:id="117" w:author="Utilisateur Microsoft Office" w:date="2018-02-09T10:35:00Z">
        <w:r w:rsidR="00D90B84" w:rsidRPr="00094EB9">
          <w:rPr>
            <w:sz w:val="20"/>
            <w:szCs w:val="20"/>
            <w:lang w:val="en-US"/>
          </w:rPr>
          <w:t>th</w:t>
        </w:r>
        <w:r w:rsidR="00D90B84">
          <w:rPr>
            <w:sz w:val="20"/>
            <w:szCs w:val="20"/>
            <w:lang w:val="en-US"/>
          </w:rPr>
          <w:t>ese</w:t>
        </w:r>
        <w:r w:rsidR="00D90B84" w:rsidRPr="00094EB9">
          <w:rPr>
            <w:sz w:val="20"/>
            <w:szCs w:val="20"/>
            <w:lang w:val="en-US"/>
          </w:rPr>
          <w:t xml:space="preserve"> </w:t>
        </w:r>
      </w:ins>
      <w:r w:rsidRPr="00094EB9">
        <w:rPr>
          <w:sz w:val="20"/>
          <w:szCs w:val="20"/>
          <w:lang w:val="en-US"/>
        </w:rPr>
        <w:t>disparate elements. They also know how the music “should sound”, but this knowledge is not easy to transmit</w:t>
      </w:r>
      <w:ins w:id="118" w:author="Microsoft Office User" w:date="2018-02-14T17:02:00Z">
        <w:r w:rsidR="00B56804">
          <w:rPr>
            <w:sz w:val="20"/>
            <w:szCs w:val="20"/>
            <w:lang w:val="en-US"/>
          </w:rPr>
          <w:t>.</w:t>
        </w:r>
      </w:ins>
    </w:p>
    <w:p w14:paraId="72E2CAB4" w14:textId="70EE948A" w:rsidR="00523EAA" w:rsidRPr="00094EB9" w:rsidRDefault="00523EAA">
      <w:pPr>
        <w:pStyle w:val="NormalWeb"/>
        <w:ind w:firstLine="142"/>
        <w:jc w:val="both"/>
        <w:rPr>
          <w:sz w:val="20"/>
          <w:szCs w:val="20"/>
          <w:lang w:val="en-US"/>
        </w:rPr>
        <w:pPrChange w:id="119" w:author="Microsoft Office User" w:date="2018-02-11T12:46:00Z">
          <w:pPr>
            <w:pStyle w:val="NormalWeb"/>
            <w:jc w:val="both"/>
          </w:pPr>
        </w:pPrChange>
      </w:pPr>
      <w:r w:rsidRPr="00094EB9">
        <w:rPr>
          <w:sz w:val="20"/>
          <w:szCs w:val="20"/>
          <w:lang w:val="en-US"/>
        </w:rPr>
        <w:t xml:space="preserve">As the electroacoustic repertoire has now arrived at the age of reason, we think that it </w:t>
      </w:r>
      <w:del w:id="120" w:author="Microsoft Office User" w:date="2018-02-14T17:03:00Z">
        <w:r w:rsidRPr="00094EB9" w:rsidDel="00B56804">
          <w:rPr>
            <w:sz w:val="20"/>
            <w:szCs w:val="20"/>
            <w:lang w:val="en-US"/>
          </w:rPr>
          <w:delText>can be</w:delText>
        </w:r>
      </w:del>
      <w:ins w:id="121" w:author="Microsoft Office User" w:date="2018-02-14T17:03:00Z">
        <w:r w:rsidR="00B56804">
          <w:rPr>
            <w:sz w:val="20"/>
            <w:szCs w:val="20"/>
            <w:lang w:val="en-US"/>
          </w:rPr>
          <w:t>is now</w:t>
        </w:r>
      </w:ins>
      <w:r w:rsidRPr="00094EB9">
        <w:rPr>
          <w:sz w:val="20"/>
          <w:szCs w:val="20"/>
          <w:lang w:val="en-US"/>
        </w:rPr>
        <w:t xml:space="preserve"> time to propose a documentation model equivalent to</w:t>
      </w:r>
      <w:del w:id="122" w:author="Microsoft Office User" w:date="2018-02-14T17:03:00Z">
        <w:r w:rsidRPr="00094EB9" w:rsidDel="00B56804">
          <w:rPr>
            <w:sz w:val="20"/>
            <w:szCs w:val="20"/>
            <w:lang w:val="en-US"/>
          </w:rPr>
          <w:delText xml:space="preserve"> the</w:delText>
        </w:r>
      </w:del>
      <w:r w:rsidRPr="00094EB9">
        <w:rPr>
          <w:sz w:val="20"/>
          <w:szCs w:val="20"/>
          <w:lang w:val="en-US"/>
        </w:rPr>
        <w:t xml:space="preserve"> traditional musical notation. This documentation </w:t>
      </w:r>
      <w:del w:id="123" w:author="Microsoft Office User" w:date="2018-02-14T17:03:00Z">
        <w:r w:rsidRPr="00094EB9" w:rsidDel="00B56804">
          <w:rPr>
            <w:sz w:val="20"/>
            <w:szCs w:val="20"/>
            <w:lang w:val="en-US"/>
          </w:rPr>
          <w:delText xml:space="preserve">should also </w:delText>
        </w:r>
        <w:r w:rsidR="00E329FD" w:rsidRPr="00094EB9" w:rsidDel="00B56804">
          <w:rPr>
            <w:sz w:val="20"/>
            <w:szCs w:val="20"/>
            <w:lang w:val="en-US"/>
          </w:rPr>
          <w:delText>allow</w:delText>
        </w:r>
        <w:r w:rsidRPr="00094EB9" w:rsidDel="00B56804">
          <w:rPr>
            <w:sz w:val="20"/>
            <w:szCs w:val="20"/>
            <w:lang w:val="en-US"/>
          </w:rPr>
          <w:delText xml:space="preserve"> for a good </w:delText>
        </w:r>
        <w:r w:rsidR="00E329FD" w:rsidDel="00B56804">
          <w:rPr>
            <w:sz w:val="20"/>
            <w:szCs w:val="20"/>
            <w:lang w:val="en-US"/>
          </w:rPr>
          <w:delText>sustainability</w:delText>
        </w:r>
      </w:del>
      <w:ins w:id="124" w:author="Microsoft Office User" w:date="2018-02-14T17:11:00Z">
        <w:r w:rsidR="001F7E92">
          <w:rPr>
            <w:sz w:val="20"/>
            <w:szCs w:val="20"/>
            <w:lang w:val="en-US"/>
          </w:rPr>
          <w:t>should</w:t>
        </w:r>
      </w:ins>
      <w:ins w:id="125" w:author="Microsoft Office User" w:date="2018-02-14T17:03:00Z">
        <w:r w:rsidR="00B56804">
          <w:rPr>
            <w:sz w:val="20"/>
            <w:szCs w:val="20"/>
            <w:lang w:val="en-US"/>
          </w:rPr>
          <w:t xml:space="preserve"> be sustainable</w:t>
        </w:r>
      </w:ins>
      <w:del w:id="126" w:author="Microsoft Office User" w:date="2018-02-14T17:12:00Z">
        <w:r w:rsidRPr="00094EB9" w:rsidDel="001F7E92">
          <w:rPr>
            <w:sz w:val="20"/>
            <w:szCs w:val="20"/>
            <w:lang w:val="en-US"/>
          </w:rPr>
          <w:delText>,</w:delText>
        </w:r>
      </w:del>
      <w:r w:rsidRPr="00094EB9">
        <w:rPr>
          <w:sz w:val="20"/>
          <w:szCs w:val="20"/>
          <w:lang w:val="en-US"/>
        </w:rPr>
        <w:t xml:space="preserve"> because </w:t>
      </w:r>
      <w:ins w:id="127" w:author="Microsoft Office User" w:date="2018-02-14T17:12:00Z">
        <w:r w:rsidR="001F7E92">
          <w:rPr>
            <w:sz w:val="20"/>
            <w:szCs w:val="20"/>
            <w:lang w:val="en-US"/>
          </w:rPr>
          <w:t>we have seen that</w:t>
        </w:r>
      </w:ins>
      <w:del w:id="128" w:author="Microsoft Office User" w:date="2018-02-14T17:12:00Z">
        <w:r w:rsidRPr="00094EB9" w:rsidDel="001F7E92">
          <w:rPr>
            <w:sz w:val="20"/>
            <w:szCs w:val="20"/>
            <w:lang w:val="en-US"/>
          </w:rPr>
          <w:delText xml:space="preserve">when we came to </w:delText>
        </w:r>
      </w:del>
      <w:ins w:id="129" w:author="Microsoft Office User" w:date="2018-02-14T17:12:00Z">
        <w:r w:rsidR="001F7E92">
          <w:rPr>
            <w:sz w:val="20"/>
            <w:szCs w:val="20"/>
            <w:lang w:val="en-US"/>
          </w:rPr>
          <w:t xml:space="preserve"> for data</w:t>
        </w:r>
      </w:ins>
      <w:del w:id="130" w:author="Microsoft Office User" w:date="2018-02-14T17:12:00Z">
        <w:r w:rsidRPr="00094EB9" w:rsidDel="001F7E92">
          <w:rPr>
            <w:sz w:val="20"/>
            <w:szCs w:val="20"/>
            <w:lang w:val="en-US"/>
          </w:rPr>
          <w:delText>data</w:delText>
        </w:r>
      </w:del>
      <w:r w:rsidRPr="00094EB9">
        <w:rPr>
          <w:sz w:val="20"/>
          <w:szCs w:val="20"/>
          <w:lang w:val="en-US"/>
        </w:rPr>
        <w:t xml:space="preserve"> preservation </w:t>
      </w:r>
      <w:ins w:id="131" w:author="Microsoft Office User" w:date="2018-02-14T17:13:00Z">
        <w:r w:rsidR="001F7E92">
          <w:rPr>
            <w:sz w:val="20"/>
            <w:szCs w:val="20"/>
            <w:lang w:val="en-US"/>
          </w:rPr>
          <w:t>over</w:t>
        </w:r>
      </w:ins>
      <w:del w:id="132" w:author="Microsoft Office User" w:date="2018-02-14T17:13:00Z">
        <w:r w:rsidRPr="00094EB9" w:rsidDel="001F7E92">
          <w:rPr>
            <w:sz w:val="20"/>
            <w:szCs w:val="20"/>
            <w:lang w:val="en-US"/>
          </w:rPr>
          <w:delText>in</w:delText>
        </w:r>
      </w:del>
      <w:r w:rsidRPr="00094EB9">
        <w:rPr>
          <w:sz w:val="20"/>
          <w:szCs w:val="20"/>
          <w:lang w:val="en-US"/>
        </w:rPr>
        <w:t xml:space="preserve"> time</w:t>
      </w:r>
      <w:del w:id="133" w:author="Microsoft Office User" w:date="2018-02-14T17:13:00Z">
        <w:r w:rsidRPr="00094EB9" w:rsidDel="001F7E92">
          <w:rPr>
            <w:sz w:val="20"/>
            <w:szCs w:val="20"/>
            <w:lang w:val="en-US"/>
          </w:rPr>
          <w:delText>,</w:delText>
        </w:r>
      </w:del>
      <w:r w:rsidRPr="00094EB9">
        <w:rPr>
          <w:sz w:val="20"/>
          <w:szCs w:val="20"/>
          <w:lang w:val="en-US"/>
        </w:rPr>
        <w:t xml:space="preserve"> paper</w:t>
      </w:r>
      <w:ins w:id="134" w:author="Microsoft Office User" w:date="2018-02-14T17:13:00Z">
        <w:r w:rsidR="001F7E92">
          <w:rPr>
            <w:sz w:val="20"/>
            <w:szCs w:val="20"/>
            <w:lang w:val="en-US"/>
          </w:rPr>
          <w:t xml:space="preserve"> always</w:t>
        </w:r>
      </w:ins>
      <w:r w:rsidRPr="00094EB9">
        <w:rPr>
          <w:sz w:val="20"/>
          <w:szCs w:val="20"/>
          <w:lang w:val="en-US"/>
        </w:rPr>
        <w:t xml:space="preserve"> seems to be</w:t>
      </w:r>
      <w:del w:id="135" w:author="Microsoft Office User" w:date="2018-02-14T17:13:00Z">
        <w:r w:rsidRPr="00094EB9" w:rsidDel="001F7E92">
          <w:rPr>
            <w:sz w:val="20"/>
            <w:szCs w:val="20"/>
            <w:lang w:val="en-US"/>
          </w:rPr>
          <w:delText xml:space="preserve"> always</w:delText>
        </w:r>
      </w:del>
      <w:r w:rsidRPr="00094EB9">
        <w:rPr>
          <w:sz w:val="20"/>
          <w:szCs w:val="20"/>
          <w:lang w:val="en-US"/>
        </w:rPr>
        <w:t xml:space="preserve"> a better solution </w:t>
      </w:r>
      <w:ins w:id="136" w:author="Microsoft Office User" w:date="2018-02-14T17:13:00Z">
        <w:r w:rsidR="001F7E92">
          <w:rPr>
            <w:sz w:val="20"/>
            <w:szCs w:val="20"/>
            <w:lang w:val="en-US"/>
          </w:rPr>
          <w:t xml:space="preserve">rather </w:t>
        </w:r>
      </w:ins>
      <w:r w:rsidRPr="00094EB9">
        <w:rPr>
          <w:sz w:val="20"/>
          <w:szCs w:val="20"/>
          <w:lang w:val="en-US"/>
        </w:rPr>
        <w:t xml:space="preserve">than digital archives, that cannot always guarantee physical integrity </w:t>
      </w:r>
      <w:del w:id="137" w:author="Microsoft Office User" w:date="2018-02-14T17:13:00Z">
        <w:r w:rsidRPr="00094EB9" w:rsidDel="001F7E92">
          <w:rPr>
            <w:sz w:val="20"/>
            <w:szCs w:val="20"/>
            <w:lang w:val="en-US"/>
          </w:rPr>
          <w:delText>n</w:delText>
        </w:r>
      </w:del>
      <w:r w:rsidRPr="00094EB9">
        <w:rPr>
          <w:sz w:val="20"/>
          <w:szCs w:val="20"/>
          <w:lang w:val="en-US"/>
        </w:rPr>
        <w:t xml:space="preserve">or content intelligibility. </w:t>
      </w:r>
    </w:p>
    <w:p w14:paraId="018748DD" w14:textId="77777777" w:rsidR="00523EAA" w:rsidRPr="00094EB9" w:rsidRDefault="00523EAA">
      <w:pPr>
        <w:pStyle w:val="NormalWeb"/>
        <w:ind w:firstLine="142"/>
        <w:jc w:val="both"/>
        <w:rPr>
          <w:sz w:val="20"/>
          <w:szCs w:val="20"/>
          <w:lang w:val="en-US"/>
        </w:rPr>
        <w:pPrChange w:id="138" w:author="Microsoft Office User" w:date="2018-02-11T12:46:00Z">
          <w:pPr>
            <w:pStyle w:val="NormalWeb"/>
            <w:jc w:val="both"/>
          </w:pPr>
        </w:pPrChange>
      </w:pPr>
      <w:r w:rsidRPr="00094EB9">
        <w:rPr>
          <w:sz w:val="20"/>
          <w:szCs w:val="20"/>
          <w:lang w:val="en-US"/>
        </w:rPr>
        <w:t xml:space="preserve">The goal of this research is to examine the practices in term of notation and transmission of the contemporary works electroacoustic part, in order to spot emerging consensus on good practices. In a second time, we will be able to propose a more standardized model emerging from these disparate documentation models, in order to find a common language for the transmission of this repertoire. </w:t>
      </w:r>
      <w:r w:rsidRPr="00094EB9">
        <w:rPr>
          <w:sz w:val="20"/>
          <w:szCs w:val="20"/>
          <w:lang w:val="en-US"/>
        </w:rPr>
        <w:lastRenderedPageBreak/>
        <w:t>As of the traditional musical notation, this language should be also useful for the creation of new works.</w:t>
      </w:r>
    </w:p>
    <w:p w14:paraId="3E03084C" w14:textId="77777777" w:rsidR="00523EAA" w:rsidRPr="00094EB9" w:rsidRDefault="00D85C25" w:rsidP="00523EAA">
      <w:pPr>
        <w:pStyle w:val="First-LevelHeadings"/>
        <w:rPr>
          <w:lang w:val="en-US"/>
        </w:rPr>
      </w:pPr>
      <w:r>
        <w:rPr>
          <w:szCs w:val="20"/>
          <w:lang w:val="en-US"/>
        </w:rPr>
        <w:t>3.</w:t>
      </w:r>
      <w:r w:rsidR="00523EAA" w:rsidRPr="00094EB9">
        <w:rPr>
          <w:szCs w:val="20"/>
          <w:lang w:val="en-US"/>
        </w:rPr>
        <w:t>Documentation</w:t>
      </w:r>
      <w:ins w:id="139" w:author="Utilisateur Microsoft Office" w:date="2018-02-09T10:41:00Z">
        <w:r w:rsidR="00F03952">
          <w:rPr>
            <w:szCs w:val="20"/>
            <w:lang w:val="en-US"/>
          </w:rPr>
          <w:t>’s</w:t>
        </w:r>
      </w:ins>
      <w:r w:rsidR="00523EAA" w:rsidRPr="00094EB9">
        <w:rPr>
          <w:szCs w:val="20"/>
          <w:lang w:val="en-US"/>
        </w:rPr>
        <w:t xml:space="preserve"> historic </w:t>
      </w:r>
      <w:ins w:id="140" w:author="Utilisateur Microsoft Office" w:date="2018-02-09T10:41:00Z">
        <w:r w:rsidR="00F03952">
          <w:rPr>
            <w:szCs w:val="20"/>
            <w:lang w:val="en-US"/>
          </w:rPr>
          <w:br/>
        </w:r>
      </w:ins>
      <w:r w:rsidR="00523EAA" w:rsidRPr="00094EB9">
        <w:rPr>
          <w:szCs w:val="20"/>
          <w:lang w:val="en-US"/>
        </w:rPr>
        <w:t>models</w:t>
      </w:r>
      <w:r w:rsidR="00523EAA" w:rsidRPr="00094EB9">
        <w:rPr>
          <w:rFonts w:ascii="Arial" w:hAnsi="Arial" w:cs="Arial"/>
          <w:b w:val="0"/>
          <w:bCs w:val="0"/>
          <w:color w:val="000000"/>
          <w:sz w:val="40"/>
          <w:szCs w:val="40"/>
          <w:lang w:val="en-US"/>
        </w:rPr>
        <w:t xml:space="preserve"> </w:t>
      </w:r>
    </w:p>
    <w:p w14:paraId="1562266D" w14:textId="36693B3D" w:rsidR="00523EAA" w:rsidRPr="00094EB9" w:rsidRDefault="00523EAA" w:rsidP="001D2136">
      <w:pPr>
        <w:pStyle w:val="Second-LevelHeadings"/>
        <w:tabs>
          <w:tab w:val="num" w:pos="360"/>
        </w:tabs>
        <w:rPr>
          <w:lang w:val="en-US"/>
        </w:rPr>
      </w:pPr>
      <w:r w:rsidRPr="00094EB9">
        <w:rPr>
          <w:szCs w:val="20"/>
          <w:lang w:val="en-US"/>
        </w:rPr>
        <w:t xml:space="preserve">3.1 </w:t>
      </w:r>
      <w:del w:id="141" w:author="Microsoft Office User" w:date="2018-05-22T17:05:00Z">
        <w:r w:rsidRPr="00094EB9" w:rsidDel="00486FC5">
          <w:rPr>
            <w:szCs w:val="20"/>
            <w:lang w:val="en-US"/>
          </w:rPr>
          <w:delText>Repertoire</w:delText>
        </w:r>
      </w:del>
      <w:ins w:id="142" w:author="Microsoft Office User" w:date="2018-05-22T17:05:00Z">
        <w:r w:rsidR="00486FC5">
          <w:rPr>
            <w:szCs w:val="20"/>
            <w:lang w:val="en-US"/>
          </w:rPr>
          <w:t>Classic</w:t>
        </w:r>
        <w:r w:rsidR="00BC71BD">
          <w:rPr>
            <w:szCs w:val="20"/>
            <w:lang w:val="en-US"/>
          </w:rPr>
          <w:t xml:space="preserve"> works of the electronic repertoire</w:t>
        </w:r>
      </w:ins>
    </w:p>
    <w:p w14:paraId="7168E83B" w14:textId="14EFEC3B" w:rsidR="00523EAA" w:rsidRPr="00094EB9" w:rsidRDefault="00523EAA">
      <w:pPr>
        <w:pStyle w:val="NormalWeb"/>
        <w:jc w:val="both"/>
        <w:rPr>
          <w:sz w:val="20"/>
          <w:szCs w:val="20"/>
          <w:lang w:val="en-US"/>
        </w:rPr>
        <w:pPrChange w:id="143" w:author="Microsoft Office User" w:date="2018-02-11T12:58:00Z">
          <w:pPr>
            <w:pStyle w:val="NormalWeb"/>
            <w:ind w:firstLine="255"/>
            <w:jc w:val="both"/>
          </w:pPr>
        </w:pPrChange>
      </w:pPr>
      <w:proofErr w:type="spellStart"/>
      <w:r w:rsidRPr="00094EB9">
        <w:rPr>
          <w:sz w:val="20"/>
          <w:szCs w:val="20"/>
          <w:lang w:val="en-US"/>
        </w:rPr>
        <w:t>Karlheinz</w:t>
      </w:r>
      <w:proofErr w:type="spellEnd"/>
      <w:r w:rsidRPr="00094EB9">
        <w:rPr>
          <w:sz w:val="20"/>
          <w:szCs w:val="20"/>
          <w:lang w:val="en-US"/>
        </w:rPr>
        <w:t xml:space="preserve"> Stockhausen was one of the most famous composers and pioneers of electronic music. He was also a composer who has detailed his approach and often fully documented each sound he produced to realize his electronic works. For example, the piece </w:t>
      </w:r>
      <w:proofErr w:type="spellStart"/>
      <w:r w:rsidRPr="00094EB9">
        <w:rPr>
          <w:i/>
          <w:sz w:val="20"/>
          <w:szCs w:val="20"/>
          <w:lang w:val="en-US"/>
        </w:rPr>
        <w:t>Studie</w:t>
      </w:r>
      <w:proofErr w:type="spellEnd"/>
      <w:r w:rsidRPr="00094EB9">
        <w:rPr>
          <w:i/>
          <w:sz w:val="20"/>
          <w:szCs w:val="20"/>
          <w:lang w:val="en-US"/>
        </w:rPr>
        <w:t xml:space="preserve"> II</w:t>
      </w:r>
      <w:r w:rsidRPr="00094EB9">
        <w:rPr>
          <w:sz w:val="20"/>
          <w:szCs w:val="20"/>
          <w:lang w:val="en-US"/>
        </w:rPr>
        <w:t xml:space="preserve"> (1954) has been described both by mathematical formulas producing the (non-harmonic) relations between the partials composing each of the sounds, and by precise diagrams of the amplitude and register envelopes, which </w:t>
      </w:r>
      <w:del w:id="144" w:author="Microsoft Office User" w:date="2018-02-14T17:15:00Z">
        <w:r w:rsidRPr="00094EB9" w:rsidDel="00507042">
          <w:rPr>
            <w:sz w:val="20"/>
            <w:szCs w:val="20"/>
            <w:lang w:val="en-US"/>
          </w:rPr>
          <w:delText xml:space="preserve">has </w:delText>
        </w:r>
      </w:del>
      <w:r w:rsidRPr="00094EB9">
        <w:rPr>
          <w:sz w:val="20"/>
          <w:szCs w:val="20"/>
          <w:lang w:val="en-US"/>
        </w:rPr>
        <w:t>later allowed researchers to reconstruct the piece with software such as Max/MSP [</w:t>
      </w:r>
      <w:r w:rsidR="008F6587">
        <w:rPr>
          <w:sz w:val="20"/>
          <w:szCs w:val="20"/>
          <w:lang w:val="en-US"/>
        </w:rPr>
        <w:t>1</w:t>
      </w:r>
      <w:r w:rsidRPr="00094EB9">
        <w:rPr>
          <w:sz w:val="20"/>
          <w:szCs w:val="20"/>
          <w:lang w:val="en-US"/>
        </w:rPr>
        <w:t>] or Csound [</w:t>
      </w:r>
      <w:r w:rsidR="008F6587">
        <w:rPr>
          <w:sz w:val="20"/>
          <w:szCs w:val="20"/>
          <w:lang w:val="en-US"/>
        </w:rPr>
        <w:t>2</w:t>
      </w:r>
      <w:r w:rsidRPr="00094EB9">
        <w:rPr>
          <w:sz w:val="20"/>
          <w:szCs w:val="20"/>
          <w:lang w:val="en-US"/>
        </w:rPr>
        <w:t xml:space="preserve">]. However, the technique used by Stockhausen wasn’t digital, with the use of tape recorders and long reverberations to mix sounds, which </w:t>
      </w:r>
      <w:del w:id="145" w:author="Microsoft Office User" w:date="2018-02-14T17:15:00Z">
        <w:r w:rsidRPr="00094EB9" w:rsidDel="00507042">
          <w:rPr>
            <w:sz w:val="20"/>
            <w:szCs w:val="20"/>
            <w:lang w:val="en-US"/>
          </w:rPr>
          <w:delText>was giving</w:delText>
        </w:r>
      </w:del>
      <w:ins w:id="146" w:author="Microsoft Office User" w:date="2018-02-14T17:15:00Z">
        <w:r w:rsidR="00507042">
          <w:rPr>
            <w:sz w:val="20"/>
            <w:szCs w:val="20"/>
            <w:lang w:val="en-US"/>
          </w:rPr>
          <w:t>gave</w:t>
        </w:r>
      </w:ins>
      <w:r w:rsidRPr="00094EB9">
        <w:rPr>
          <w:sz w:val="20"/>
          <w:szCs w:val="20"/>
          <w:lang w:val="en-US"/>
        </w:rPr>
        <w:t xml:space="preserve"> them a particular timbre that is relatively difficult to achieve with digital technologies. </w:t>
      </w:r>
      <w:commentRangeStart w:id="147"/>
      <w:r w:rsidRPr="00094EB9">
        <w:rPr>
          <w:sz w:val="20"/>
          <w:szCs w:val="20"/>
          <w:lang w:val="en-US"/>
        </w:rPr>
        <w:t xml:space="preserve">The new versions of </w:t>
      </w:r>
      <w:proofErr w:type="spellStart"/>
      <w:r w:rsidRPr="00B43A66">
        <w:rPr>
          <w:i/>
          <w:sz w:val="20"/>
          <w:szCs w:val="20"/>
          <w:lang w:val="en-US"/>
        </w:rPr>
        <w:t>Studie</w:t>
      </w:r>
      <w:proofErr w:type="spellEnd"/>
      <w:r w:rsidRPr="00B43A66">
        <w:rPr>
          <w:i/>
          <w:sz w:val="20"/>
          <w:szCs w:val="20"/>
          <w:lang w:val="en-US"/>
        </w:rPr>
        <w:t xml:space="preserve"> II</w:t>
      </w:r>
      <w:r w:rsidRPr="00094EB9">
        <w:rPr>
          <w:sz w:val="20"/>
          <w:szCs w:val="20"/>
          <w:lang w:val="en-US"/>
        </w:rPr>
        <w:t xml:space="preserve"> don’t sound exactly like the original, made </w:t>
      </w:r>
      <w:ins w:id="148" w:author="Microsoft Office User" w:date="2018-02-14T17:16:00Z">
        <w:r w:rsidR="00507042">
          <w:rPr>
            <w:sz w:val="20"/>
            <w:szCs w:val="20"/>
            <w:lang w:val="en-US"/>
          </w:rPr>
          <w:t>of</w:t>
        </w:r>
      </w:ins>
      <w:del w:id="149" w:author="Microsoft Office User" w:date="2018-02-14T17:16:00Z">
        <w:r w:rsidRPr="00094EB9" w:rsidDel="00507042">
          <w:rPr>
            <w:sz w:val="20"/>
            <w:szCs w:val="20"/>
            <w:lang w:val="en-US"/>
          </w:rPr>
          <w:delText>by</w:delText>
        </w:r>
      </w:del>
      <w:r w:rsidRPr="00094EB9">
        <w:rPr>
          <w:sz w:val="20"/>
          <w:szCs w:val="20"/>
          <w:lang w:val="en-US"/>
        </w:rPr>
        <w:t xml:space="preserve"> clearer, more precise sounds</w:t>
      </w:r>
      <w:commentRangeEnd w:id="147"/>
      <w:r w:rsidR="00507042">
        <w:rPr>
          <w:rStyle w:val="CommentReference"/>
        </w:rPr>
        <w:commentReference w:id="147"/>
      </w:r>
      <w:r w:rsidRPr="00094EB9">
        <w:rPr>
          <w:sz w:val="20"/>
          <w:szCs w:val="20"/>
          <w:lang w:val="en-US"/>
        </w:rPr>
        <w:t>. Do the results perceived by the listener with these new versions correspond to what the composer expected half a century before?</w:t>
      </w:r>
    </w:p>
    <w:p w14:paraId="60A207F5" w14:textId="1D9DD78C" w:rsidR="00523EAA" w:rsidRPr="00094EB9" w:rsidRDefault="00523EAA">
      <w:pPr>
        <w:pStyle w:val="NormalWeb"/>
        <w:ind w:firstLine="142"/>
        <w:jc w:val="both"/>
        <w:rPr>
          <w:sz w:val="20"/>
          <w:szCs w:val="20"/>
          <w:lang w:val="en-US"/>
        </w:rPr>
        <w:pPrChange w:id="150" w:author="Microsoft Office User" w:date="2018-02-11T12:58:00Z">
          <w:pPr>
            <w:pStyle w:val="NormalWeb"/>
            <w:ind w:firstLine="405"/>
            <w:jc w:val="both"/>
          </w:pPr>
        </w:pPrChange>
      </w:pPr>
      <w:r w:rsidRPr="00094EB9">
        <w:rPr>
          <w:sz w:val="20"/>
          <w:szCs w:val="20"/>
          <w:lang w:val="en-US"/>
        </w:rPr>
        <w:t xml:space="preserve">In the field of computer music production, John </w:t>
      </w:r>
      <w:proofErr w:type="spellStart"/>
      <w:r w:rsidRPr="00094EB9">
        <w:rPr>
          <w:sz w:val="20"/>
          <w:szCs w:val="20"/>
          <w:lang w:val="en-US"/>
        </w:rPr>
        <w:t>Chowning</w:t>
      </w:r>
      <w:proofErr w:type="spellEnd"/>
      <w:r w:rsidRPr="00094EB9">
        <w:rPr>
          <w:sz w:val="20"/>
          <w:szCs w:val="20"/>
          <w:lang w:val="en-US"/>
        </w:rPr>
        <w:t xml:space="preserve"> has produced several well-known pieces, including </w:t>
      </w:r>
      <w:r w:rsidRPr="00094EB9">
        <w:rPr>
          <w:i/>
          <w:sz w:val="20"/>
          <w:szCs w:val="20"/>
          <w:lang w:val="en-US"/>
        </w:rPr>
        <w:t>Turenas</w:t>
      </w:r>
      <w:r w:rsidRPr="00094EB9">
        <w:rPr>
          <w:sz w:val="20"/>
          <w:szCs w:val="20"/>
          <w:lang w:val="en-US"/>
        </w:rPr>
        <w:t xml:space="preserve"> (1972) in which he implemented two major innovations he had recently theorized</w:t>
      </w:r>
      <w:ins w:id="151" w:author="Microsoft Office User" w:date="2018-02-14T17:17:00Z">
        <w:del w:id="152" w:author="LPottier" w:date="2018-05-28T16:12:00Z">
          <w:r w:rsidR="00507042" w:rsidDel="005E0AC5">
            <w:rPr>
              <w:sz w:val="20"/>
              <w:szCs w:val="20"/>
              <w:lang w:val="en-US"/>
            </w:rPr>
            <w:delText xml:space="preserve"> </w:delText>
          </w:r>
        </w:del>
        <w:r w:rsidR="00507042">
          <w:rPr>
            <w:sz w:val="20"/>
            <w:szCs w:val="20"/>
            <w:lang w:val="en-US"/>
          </w:rPr>
          <w:t>:</w:t>
        </w:r>
      </w:ins>
      <w:del w:id="153" w:author="Microsoft Office User" w:date="2018-02-14T17:17:00Z">
        <w:r w:rsidRPr="00094EB9" w:rsidDel="00507042">
          <w:rPr>
            <w:sz w:val="20"/>
            <w:szCs w:val="20"/>
            <w:lang w:val="en-US"/>
          </w:rPr>
          <w:delText>,</w:delText>
        </w:r>
      </w:del>
      <w:r w:rsidRPr="00094EB9">
        <w:rPr>
          <w:sz w:val="20"/>
          <w:szCs w:val="20"/>
          <w:lang w:val="en-US"/>
        </w:rPr>
        <w:t xml:space="preserve"> frequency modulation synthesis and spatialization of sounds. Made exclusively by synthesis, with the Music IV program provided by Max Mathews</w:t>
      </w:r>
      <w:ins w:id="154" w:author="Microsoft Office User" w:date="2018-02-14T17:17:00Z">
        <w:r w:rsidR="00507042">
          <w:rPr>
            <w:sz w:val="20"/>
            <w:szCs w:val="20"/>
            <w:lang w:val="en-US"/>
          </w:rPr>
          <w:t>’</w:t>
        </w:r>
      </w:ins>
      <w:r w:rsidRPr="00094EB9">
        <w:rPr>
          <w:sz w:val="20"/>
          <w:szCs w:val="20"/>
          <w:lang w:val="en-US"/>
        </w:rPr>
        <w:t xml:space="preserve"> research, </w:t>
      </w:r>
      <w:r w:rsidRPr="00F03952">
        <w:rPr>
          <w:i/>
          <w:sz w:val="20"/>
          <w:szCs w:val="20"/>
          <w:lang w:val="en-US"/>
          <w:rPrChange w:id="155" w:author="Utilisateur Microsoft Office" w:date="2018-02-09T10:43:00Z">
            <w:rPr>
              <w:sz w:val="20"/>
              <w:szCs w:val="20"/>
              <w:lang w:val="en-US"/>
            </w:rPr>
          </w:rPrChange>
        </w:rPr>
        <w:t>Turenas</w:t>
      </w:r>
      <w:r w:rsidRPr="00094EB9">
        <w:rPr>
          <w:sz w:val="20"/>
          <w:szCs w:val="20"/>
          <w:lang w:val="en-US"/>
        </w:rPr>
        <w:t xml:space="preserve"> </w:t>
      </w:r>
      <w:del w:id="156" w:author="Microsoft Office User" w:date="2018-02-14T17:17:00Z">
        <w:r w:rsidRPr="00094EB9" w:rsidDel="00507042">
          <w:rPr>
            <w:sz w:val="20"/>
            <w:szCs w:val="20"/>
            <w:lang w:val="en-US"/>
          </w:rPr>
          <w:delText xml:space="preserve">has </w:delText>
        </w:r>
      </w:del>
      <w:r w:rsidRPr="00094EB9">
        <w:rPr>
          <w:sz w:val="20"/>
          <w:szCs w:val="20"/>
          <w:lang w:val="en-US"/>
        </w:rPr>
        <w:t xml:space="preserve">also used high level composition functions, routines used to generate whole sets of sounds, according to arithmetic, random or combinatorial processes. Until the end of the 20th century, </w:t>
      </w:r>
      <w:r w:rsidRPr="00094EB9">
        <w:rPr>
          <w:i/>
          <w:sz w:val="20"/>
          <w:szCs w:val="20"/>
          <w:lang w:val="en-US"/>
        </w:rPr>
        <w:t>Turenas</w:t>
      </w:r>
      <w:r w:rsidRPr="00094EB9">
        <w:rPr>
          <w:sz w:val="20"/>
          <w:szCs w:val="20"/>
          <w:lang w:val="en-US"/>
        </w:rPr>
        <w:t xml:space="preserve"> was only documented by the sketches produced by the composer. It is only recently that John </w:t>
      </w:r>
      <w:proofErr w:type="spellStart"/>
      <w:r w:rsidRPr="00094EB9">
        <w:rPr>
          <w:sz w:val="20"/>
          <w:szCs w:val="20"/>
          <w:lang w:val="en-US"/>
        </w:rPr>
        <w:t>Chowning</w:t>
      </w:r>
      <w:proofErr w:type="spellEnd"/>
      <w:r w:rsidRPr="00094EB9">
        <w:rPr>
          <w:sz w:val="20"/>
          <w:szCs w:val="20"/>
          <w:lang w:val="en-US"/>
        </w:rPr>
        <w:t xml:space="preserve"> was able to hand over all the files that had been used to produce the piece. Since the Music IV program is well documented (see Max Mathews</w:t>
      </w:r>
      <w:ins w:id="157" w:author="Microsoft Office User" w:date="2018-02-14T17:18:00Z">
        <w:r w:rsidR="00507042">
          <w:rPr>
            <w:sz w:val="20"/>
            <w:szCs w:val="20"/>
            <w:lang w:val="en-US"/>
          </w:rPr>
          <w:t>’</w:t>
        </w:r>
      </w:ins>
      <w:r w:rsidRPr="00094EB9">
        <w:rPr>
          <w:sz w:val="20"/>
          <w:szCs w:val="20"/>
          <w:lang w:val="en-US"/>
        </w:rPr>
        <w:t xml:space="preserve"> Music V</w:t>
      </w:r>
      <w:r w:rsidR="008F6587">
        <w:rPr>
          <w:sz w:val="20"/>
          <w:szCs w:val="20"/>
          <w:lang w:val="en-US"/>
        </w:rPr>
        <w:t xml:space="preserve"> [3]</w:t>
      </w:r>
      <w:r w:rsidRPr="00094EB9">
        <w:rPr>
          <w:sz w:val="20"/>
          <w:szCs w:val="20"/>
          <w:lang w:val="en-US"/>
        </w:rPr>
        <w:t xml:space="preserve">), these files give precisely the structure of each of the synthesis instruments used to produce the sounds, as well as the parameters of each of the sounds produced by these synthesizers. Thus, it is now possible </w:t>
      </w:r>
      <w:del w:id="158" w:author="Microsoft Office User" w:date="2018-02-14T17:19:00Z">
        <w:r w:rsidRPr="00094EB9" w:rsidDel="00507042">
          <w:rPr>
            <w:sz w:val="20"/>
            <w:szCs w:val="20"/>
            <w:lang w:val="en-US"/>
          </w:rPr>
          <w:delText xml:space="preserve">with these data </w:delText>
        </w:r>
      </w:del>
      <w:r w:rsidRPr="00094EB9">
        <w:rPr>
          <w:sz w:val="20"/>
          <w:szCs w:val="20"/>
          <w:lang w:val="en-US"/>
        </w:rPr>
        <w:t>to reproduce exactly all the sounds of the piece and synthesize them entirely</w:t>
      </w:r>
      <w:ins w:id="159" w:author="Microsoft Office User" w:date="2018-02-14T17:19:00Z">
        <w:r w:rsidR="00507042">
          <w:rPr>
            <w:sz w:val="20"/>
            <w:szCs w:val="20"/>
            <w:lang w:val="en-US"/>
          </w:rPr>
          <w:t xml:space="preserve"> </w:t>
        </w:r>
        <w:r w:rsidR="00507042" w:rsidRPr="00094EB9">
          <w:rPr>
            <w:sz w:val="20"/>
            <w:szCs w:val="20"/>
            <w:lang w:val="en-US"/>
          </w:rPr>
          <w:t>with these data</w:t>
        </w:r>
      </w:ins>
      <w:r w:rsidRPr="00094EB9">
        <w:rPr>
          <w:sz w:val="20"/>
          <w:szCs w:val="20"/>
          <w:lang w:val="en-US"/>
        </w:rPr>
        <w:t xml:space="preserve">, using for example </w:t>
      </w:r>
      <w:r w:rsidR="00B43A66">
        <w:rPr>
          <w:sz w:val="20"/>
          <w:szCs w:val="20"/>
          <w:lang w:val="en-US"/>
        </w:rPr>
        <w:t xml:space="preserve">the Csound or the Max programs </w:t>
      </w:r>
      <w:r w:rsidR="008F6587">
        <w:rPr>
          <w:sz w:val="20"/>
          <w:szCs w:val="20"/>
          <w:lang w:val="en-US"/>
        </w:rPr>
        <w:t>[4]</w:t>
      </w:r>
      <w:r w:rsidRPr="00094EB9">
        <w:rPr>
          <w:sz w:val="20"/>
          <w:szCs w:val="20"/>
          <w:lang w:val="en-US"/>
        </w:rPr>
        <w:t xml:space="preserve">. However, John </w:t>
      </w:r>
      <w:proofErr w:type="spellStart"/>
      <w:r w:rsidRPr="00094EB9">
        <w:rPr>
          <w:sz w:val="20"/>
          <w:szCs w:val="20"/>
          <w:lang w:val="en-US"/>
        </w:rPr>
        <w:t>Chowning</w:t>
      </w:r>
      <w:proofErr w:type="spellEnd"/>
      <w:r w:rsidRPr="00094EB9">
        <w:rPr>
          <w:sz w:val="20"/>
          <w:szCs w:val="20"/>
          <w:lang w:val="en-US"/>
        </w:rPr>
        <w:t xml:space="preserve"> also produced other files showing how each type of file was produced and what compositional processes were used to make timbre interpolation or to move sounds into space, and so on. The documentation is therefore available at two levels</w:t>
      </w:r>
      <w:ins w:id="160" w:author="Microsoft Office User" w:date="2018-02-14T17:19:00Z">
        <w:r w:rsidR="00507042">
          <w:rPr>
            <w:sz w:val="20"/>
            <w:szCs w:val="20"/>
            <w:lang w:val="en-US"/>
          </w:rPr>
          <w:t xml:space="preserve"> </w:t>
        </w:r>
      </w:ins>
      <w:r w:rsidRPr="00094EB9">
        <w:rPr>
          <w:sz w:val="20"/>
          <w:szCs w:val="20"/>
          <w:lang w:val="en-US"/>
        </w:rPr>
        <w:t xml:space="preserve">: sound synthesis and composition. A live arrangement of the piece was also made in 2011 to allow four percussionists to perform </w:t>
      </w:r>
      <w:r w:rsidRPr="00F03952">
        <w:rPr>
          <w:i/>
          <w:sz w:val="20"/>
          <w:szCs w:val="20"/>
          <w:lang w:val="en-US"/>
          <w:rPrChange w:id="161" w:author="Utilisateur Microsoft Office" w:date="2018-02-09T10:44:00Z">
            <w:rPr>
              <w:sz w:val="20"/>
              <w:szCs w:val="20"/>
              <w:lang w:val="en-US"/>
            </w:rPr>
          </w:rPrChange>
        </w:rPr>
        <w:t>Turenas Live</w:t>
      </w:r>
      <w:r w:rsidRPr="00094EB9">
        <w:rPr>
          <w:sz w:val="20"/>
          <w:szCs w:val="20"/>
          <w:lang w:val="en-US"/>
        </w:rPr>
        <w:t xml:space="preserve"> from a score and real-time ge</w:t>
      </w:r>
      <w:r w:rsidR="00B43A66">
        <w:rPr>
          <w:sz w:val="20"/>
          <w:szCs w:val="20"/>
          <w:lang w:val="en-US"/>
        </w:rPr>
        <w:t>sture devices [5]</w:t>
      </w:r>
      <w:r w:rsidRPr="00094EB9">
        <w:rPr>
          <w:sz w:val="20"/>
          <w:szCs w:val="20"/>
          <w:lang w:val="en-US"/>
        </w:rPr>
        <w:t xml:space="preserve">. Different versions (2011-2016) of </w:t>
      </w:r>
      <w:r w:rsidRPr="00F03952">
        <w:rPr>
          <w:i/>
          <w:sz w:val="20"/>
          <w:szCs w:val="20"/>
          <w:lang w:val="en-US"/>
          <w:rPrChange w:id="162" w:author="Utilisateur Microsoft Office" w:date="2018-02-09T10:44:00Z">
            <w:rPr>
              <w:sz w:val="20"/>
              <w:szCs w:val="20"/>
              <w:lang w:val="en-US"/>
            </w:rPr>
          </w:rPrChange>
        </w:rPr>
        <w:t>Turenas Live</w:t>
      </w:r>
      <w:r w:rsidRPr="00094EB9">
        <w:rPr>
          <w:sz w:val="20"/>
          <w:szCs w:val="20"/>
          <w:lang w:val="en-US"/>
        </w:rPr>
        <w:t xml:space="preserve"> are now </w:t>
      </w:r>
      <w:del w:id="163" w:author="Microsoft Office User" w:date="2018-02-14T17:20:00Z">
        <w:r w:rsidRPr="00094EB9" w:rsidDel="00507042">
          <w:rPr>
            <w:sz w:val="20"/>
            <w:szCs w:val="20"/>
            <w:lang w:val="en-US"/>
          </w:rPr>
          <w:delText xml:space="preserve">registered </w:delText>
        </w:r>
      </w:del>
      <w:ins w:id="164" w:author="Microsoft Office User" w:date="2018-02-14T17:20:00Z">
        <w:r w:rsidR="00507042">
          <w:rPr>
            <w:sz w:val="20"/>
            <w:szCs w:val="20"/>
            <w:lang w:val="en-US"/>
          </w:rPr>
          <w:t>available</w:t>
        </w:r>
        <w:r w:rsidR="00507042" w:rsidRPr="00094EB9">
          <w:rPr>
            <w:sz w:val="20"/>
            <w:szCs w:val="20"/>
            <w:lang w:val="en-US"/>
          </w:rPr>
          <w:t xml:space="preserve"> </w:t>
        </w:r>
      </w:ins>
      <w:r w:rsidRPr="00094EB9">
        <w:rPr>
          <w:sz w:val="20"/>
          <w:szCs w:val="20"/>
          <w:lang w:val="en-US"/>
        </w:rPr>
        <w:t>on IRCAM's Sidney website.</w:t>
      </w:r>
    </w:p>
    <w:p w14:paraId="43182AD4" w14:textId="77777777" w:rsidR="00523EAA" w:rsidRPr="00094EB9" w:rsidRDefault="00523EAA" w:rsidP="001D2136">
      <w:pPr>
        <w:pStyle w:val="Second-LevelHeadings"/>
        <w:tabs>
          <w:tab w:val="num" w:pos="360"/>
        </w:tabs>
        <w:rPr>
          <w:lang w:val="en-US"/>
        </w:rPr>
      </w:pPr>
      <w:r w:rsidRPr="00094EB9">
        <w:rPr>
          <w:szCs w:val="20"/>
          <w:lang w:val="en-US"/>
        </w:rPr>
        <w:t>3.2 Interactive music</w:t>
      </w:r>
    </w:p>
    <w:p w14:paraId="112FE547" w14:textId="5CFB0FCF" w:rsidR="00523EAA" w:rsidRPr="00094EB9" w:rsidRDefault="00523EAA">
      <w:pPr>
        <w:pStyle w:val="NormalWeb"/>
        <w:jc w:val="both"/>
        <w:rPr>
          <w:sz w:val="20"/>
          <w:szCs w:val="20"/>
          <w:lang w:val="en-US"/>
        </w:rPr>
        <w:pPrChange w:id="165" w:author="Microsoft Office User" w:date="2018-02-11T12:58:00Z">
          <w:pPr>
            <w:pStyle w:val="NormalWeb"/>
            <w:ind w:firstLine="405"/>
            <w:jc w:val="both"/>
          </w:pPr>
        </w:pPrChange>
      </w:pPr>
      <w:r w:rsidRPr="00094EB9">
        <w:rPr>
          <w:sz w:val="20"/>
          <w:szCs w:val="20"/>
          <w:lang w:val="en-US"/>
        </w:rPr>
        <w:t xml:space="preserve">The previous examples are very special cases and quite rare. In the case of interactive music, the situation is more complex. There are </w:t>
      </w:r>
      <w:del w:id="166" w:author="Microsoft Office User" w:date="2018-02-14T17:21:00Z">
        <w:r w:rsidRPr="00094EB9" w:rsidDel="00507042">
          <w:rPr>
            <w:sz w:val="20"/>
            <w:szCs w:val="20"/>
            <w:lang w:val="en-US"/>
          </w:rPr>
          <w:delText xml:space="preserve">at the same time </w:delText>
        </w:r>
      </w:del>
      <w:ins w:id="167" w:author="Utilisateur Microsoft Office" w:date="2018-02-09T10:45:00Z">
        <w:r w:rsidR="00F03952">
          <w:rPr>
            <w:sz w:val="20"/>
            <w:szCs w:val="20"/>
            <w:lang w:val="en-US"/>
          </w:rPr>
          <w:t xml:space="preserve">electronic </w:t>
        </w:r>
      </w:ins>
      <w:r w:rsidRPr="00094EB9">
        <w:rPr>
          <w:sz w:val="20"/>
          <w:szCs w:val="20"/>
          <w:lang w:val="en-US"/>
        </w:rPr>
        <w:t xml:space="preserve">instruments for synthesizing and processing sounds that need to be documented, but </w:t>
      </w:r>
      <w:del w:id="168" w:author="Microsoft Office User" w:date="2018-02-14T17:21:00Z">
        <w:r w:rsidRPr="00094EB9" w:rsidDel="00507042">
          <w:rPr>
            <w:sz w:val="20"/>
            <w:szCs w:val="20"/>
            <w:lang w:val="en-US"/>
          </w:rPr>
          <w:delText xml:space="preserve">the way </w:delText>
        </w:r>
      </w:del>
      <w:r w:rsidRPr="00094EB9">
        <w:rPr>
          <w:sz w:val="20"/>
          <w:szCs w:val="20"/>
          <w:lang w:val="en-US"/>
        </w:rPr>
        <w:t xml:space="preserve">how to play and control these instruments should also be documented. Real-time technologies are </w:t>
      </w:r>
      <w:del w:id="169" w:author="Utilisateur Microsoft Office" w:date="2018-02-09T10:46:00Z">
        <w:r w:rsidRPr="00094EB9" w:rsidDel="00F03952">
          <w:rPr>
            <w:sz w:val="20"/>
            <w:szCs w:val="20"/>
            <w:lang w:val="en-US"/>
          </w:rPr>
          <w:delText xml:space="preserve">currently </w:delText>
        </w:r>
      </w:del>
      <w:r w:rsidRPr="00094EB9">
        <w:rPr>
          <w:sz w:val="20"/>
          <w:szCs w:val="20"/>
          <w:lang w:val="en-US"/>
        </w:rPr>
        <w:t>more breakable</w:t>
      </w:r>
      <w:ins w:id="170" w:author="Utilisateur Microsoft Office" w:date="2018-02-09T10:45:00Z">
        <w:r w:rsidR="00F03952">
          <w:rPr>
            <w:sz w:val="20"/>
            <w:szCs w:val="20"/>
            <w:lang w:val="en-US"/>
          </w:rPr>
          <w:t xml:space="preserve"> than others</w:t>
        </w:r>
      </w:ins>
      <w:r w:rsidRPr="00094EB9">
        <w:rPr>
          <w:sz w:val="20"/>
          <w:szCs w:val="20"/>
          <w:lang w:val="en-US"/>
        </w:rPr>
        <w:t>.</w:t>
      </w:r>
    </w:p>
    <w:p w14:paraId="757B9B99" w14:textId="7D2AED0D" w:rsidR="00523EAA" w:rsidRPr="00094EB9" w:rsidRDefault="00523EAA">
      <w:pPr>
        <w:pStyle w:val="NormalWeb"/>
        <w:ind w:firstLine="142"/>
        <w:jc w:val="both"/>
        <w:rPr>
          <w:sz w:val="20"/>
          <w:szCs w:val="20"/>
          <w:lang w:val="en-US"/>
        </w:rPr>
        <w:pPrChange w:id="171" w:author="Microsoft Office User" w:date="2018-02-11T12:58:00Z">
          <w:pPr>
            <w:pStyle w:val="NormalWeb"/>
            <w:ind w:firstLine="405"/>
            <w:jc w:val="both"/>
          </w:pPr>
        </w:pPrChange>
      </w:pPr>
      <w:r w:rsidRPr="00094EB9">
        <w:rPr>
          <w:sz w:val="20"/>
          <w:szCs w:val="20"/>
          <w:lang w:val="en-US"/>
        </w:rPr>
        <w:t xml:space="preserve">The case of the French composer Kasper T. Toeplitz is rather particular. The various pieces he has composed as interactive mixed music or purely electronic real-time music are all fully noted on graphic and textual scores. They give no information on the DSP techniques necessary to produce or process sounds, they only indicate </w:t>
      </w:r>
      <w:del w:id="172" w:author="Microsoft Office User" w:date="2018-02-14T17:23:00Z">
        <w:r w:rsidRPr="00094EB9" w:rsidDel="00507042">
          <w:rPr>
            <w:sz w:val="20"/>
            <w:szCs w:val="20"/>
            <w:lang w:val="en-US"/>
          </w:rPr>
          <w:delText xml:space="preserve">what are </w:delText>
        </w:r>
      </w:del>
      <w:r w:rsidRPr="00094EB9">
        <w:rPr>
          <w:sz w:val="20"/>
          <w:szCs w:val="20"/>
          <w:lang w:val="en-US"/>
        </w:rPr>
        <w:t xml:space="preserve">the sonic results to be produced, indicating </w:t>
      </w:r>
      <w:del w:id="173" w:author="Utilisateur Microsoft Office" w:date="2018-02-09T10:46:00Z">
        <w:r w:rsidRPr="00094EB9" w:rsidDel="00F03952">
          <w:rPr>
            <w:sz w:val="20"/>
            <w:szCs w:val="20"/>
            <w:lang w:val="en-US"/>
          </w:rPr>
          <w:delText xml:space="preserve">precisely </w:delText>
        </w:r>
      </w:del>
      <w:r w:rsidRPr="00094EB9">
        <w:rPr>
          <w:sz w:val="20"/>
          <w:szCs w:val="20"/>
          <w:lang w:val="en-US"/>
        </w:rPr>
        <w:t xml:space="preserve">the progression of time and the acoustic characteristics of the sounds to be produced. It is up to the instrumentalists to build their own instruments (usually using the Max program) and to play with them in concert. This assumes musicians </w:t>
      </w:r>
      <w:del w:id="174" w:author="Microsoft Office User" w:date="2018-02-14T17:24:00Z">
        <w:r w:rsidRPr="00094EB9" w:rsidDel="00507042">
          <w:rPr>
            <w:sz w:val="20"/>
            <w:szCs w:val="20"/>
            <w:lang w:val="en-US"/>
          </w:rPr>
          <w:delText xml:space="preserve">with </w:delText>
        </w:r>
      </w:del>
      <w:ins w:id="175" w:author="Microsoft Office User" w:date="2018-02-14T17:24:00Z">
        <w:r w:rsidR="00507042">
          <w:rPr>
            <w:sz w:val="20"/>
            <w:szCs w:val="20"/>
            <w:lang w:val="en-US"/>
          </w:rPr>
          <w:t>have</w:t>
        </w:r>
        <w:r w:rsidR="00507042" w:rsidRPr="00094EB9">
          <w:rPr>
            <w:sz w:val="20"/>
            <w:szCs w:val="20"/>
            <w:lang w:val="en-US"/>
          </w:rPr>
          <w:t xml:space="preserve"> </w:t>
        </w:r>
      </w:ins>
      <w:r w:rsidRPr="00094EB9">
        <w:rPr>
          <w:sz w:val="20"/>
          <w:szCs w:val="20"/>
          <w:lang w:val="en-US"/>
        </w:rPr>
        <w:t xml:space="preserve">good programming skills, and </w:t>
      </w:r>
      <w:ins w:id="176" w:author="Microsoft Office User" w:date="2018-02-14T17:24:00Z">
        <w:r w:rsidR="00507042">
          <w:rPr>
            <w:sz w:val="20"/>
            <w:szCs w:val="20"/>
            <w:lang w:val="en-US"/>
          </w:rPr>
          <w:t xml:space="preserve">are </w:t>
        </w:r>
      </w:ins>
      <w:r w:rsidRPr="00094EB9">
        <w:rPr>
          <w:sz w:val="20"/>
          <w:szCs w:val="20"/>
          <w:lang w:val="en-US"/>
        </w:rPr>
        <w:t xml:space="preserve">able to understand the composer's language and instructions. In fact, Kasper T. Toeplitz works regularly with the same performers. It might be interesting to make these scores available to uneducated performers to appreciate what music could </w:t>
      </w:r>
      <w:r w:rsidR="00B43A66">
        <w:rPr>
          <w:sz w:val="20"/>
          <w:szCs w:val="20"/>
          <w:lang w:val="en-US"/>
        </w:rPr>
        <w:t xml:space="preserve">be </w:t>
      </w:r>
      <w:r w:rsidRPr="00094EB9">
        <w:rPr>
          <w:sz w:val="20"/>
          <w:szCs w:val="20"/>
          <w:lang w:val="en-US"/>
        </w:rPr>
        <w:t>produce</w:t>
      </w:r>
      <w:r w:rsidR="00B43A66">
        <w:rPr>
          <w:sz w:val="20"/>
          <w:szCs w:val="20"/>
          <w:lang w:val="en-US"/>
        </w:rPr>
        <w:t>d</w:t>
      </w:r>
      <w:r w:rsidRPr="00094EB9">
        <w:rPr>
          <w:sz w:val="20"/>
          <w:szCs w:val="20"/>
          <w:lang w:val="en-US"/>
        </w:rPr>
        <w:t xml:space="preserve"> with</w:t>
      </w:r>
      <w:ins w:id="177" w:author="Microsoft Office User" w:date="2018-02-14T17:24:00Z">
        <w:r w:rsidR="00A82C08">
          <w:rPr>
            <w:sz w:val="20"/>
            <w:szCs w:val="20"/>
            <w:lang w:val="en-US"/>
          </w:rPr>
          <w:t xml:space="preserve"> them</w:t>
        </w:r>
      </w:ins>
      <w:r w:rsidRPr="00094EB9">
        <w:rPr>
          <w:sz w:val="20"/>
          <w:szCs w:val="20"/>
          <w:lang w:val="en-US"/>
        </w:rPr>
        <w:t>.</w:t>
      </w:r>
    </w:p>
    <w:p w14:paraId="220D2F60" w14:textId="77777777" w:rsidR="00523EAA" w:rsidRPr="00094EB9" w:rsidRDefault="00523EAA">
      <w:pPr>
        <w:spacing w:after="240"/>
        <w:ind w:firstLine="142"/>
        <w:rPr>
          <w:lang w:val="en-US"/>
        </w:rPr>
        <w:pPrChange w:id="178" w:author="Microsoft Office User" w:date="2018-02-11T12:58:00Z">
          <w:pPr>
            <w:spacing w:after="240"/>
          </w:pPr>
        </w:pPrChange>
      </w:pPr>
    </w:p>
    <w:p w14:paraId="6EDF33D7" w14:textId="77777777" w:rsidR="00523EAA" w:rsidRPr="00094EB9" w:rsidRDefault="00781A6A">
      <w:pPr>
        <w:pStyle w:val="NormalWeb"/>
        <w:ind w:left="-30" w:firstLine="142"/>
        <w:jc w:val="both"/>
        <w:rPr>
          <w:lang w:val="en-US"/>
        </w:rPr>
        <w:pPrChange w:id="179" w:author="Microsoft Office User" w:date="2018-02-11T12:58:00Z">
          <w:pPr>
            <w:pStyle w:val="NormalWeb"/>
            <w:ind w:left="-30" w:hanging="30"/>
            <w:jc w:val="both"/>
          </w:pPr>
        </w:pPrChange>
      </w:pPr>
      <w:r w:rsidRPr="00094EB9">
        <w:rPr>
          <w:rFonts w:ascii="Arial" w:hAnsi="Arial" w:cs="Arial"/>
          <w:color w:val="000000"/>
          <w:sz w:val="20"/>
          <w:szCs w:val="20"/>
          <w:lang w:val="en-US"/>
        </w:rPr>
        <w:fldChar w:fldCharType="begin"/>
      </w:r>
      <w:r w:rsidRPr="00094EB9">
        <w:rPr>
          <w:rFonts w:ascii="Arial" w:hAnsi="Arial" w:cs="Arial"/>
          <w:color w:val="000000"/>
          <w:sz w:val="20"/>
          <w:szCs w:val="20"/>
          <w:lang w:val="en-US"/>
        </w:rPr>
        <w:instrText xml:space="preserve"> INCLUDEPICTURE "https://lh5.googleusercontent.com/1duTrk9wJp9-hanJanrRwSSHvNcG5MKP4fyiVdaS37N84oiVsyQvuXPJOjN1qBuup4WcwflRujlacxEIEjlarLJQ9AHf3VqIz43exF8o6WAp5K1iOouA8AKd0nveRJ-0UfFp4NW5" \* MERGEFORMATINET </w:instrText>
      </w:r>
      <w:r w:rsidRPr="00094EB9">
        <w:rPr>
          <w:rFonts w:ascii="Arial" w:hAnsi="Arial" w:cs="Arial"/>
          <w:color w:val="000000"/>
          <w:sz w:val="20"/>
          <w:szCs w:val="20"/>
          <w:lang w:val="en-US"/>
        </w:rPr>
        <w:fldChar w:fldCharType="separate"/>
      </w:r>
      <w:r w:rsidRPr="00094EB9">
        <w:rPr>
          <w:rFonts w:ascii="Arial" w:hAnsi="Arial" w:cs="Arial"/>
          <w:noProof/>
          <w:color w:val="000000"/>
          <w:sz w:val="20"/>
          <w:szCs w:val="20"/>
        </w:rPr>
        <w:drawing>
          <wp:inline distT="0" distB="0" distL="0" distR="0" wp14:anchorId="79DBA2EF" wp14:editId="7A06A1CF">
            <wp:extent cx="2979521" cy="1725064"/>
            <wp:effectExtent l="0" t="0" r="0" b="0"/>
            <wp:docPr id="23" name="Picture 23" descr="https://lh5.googleusercontent.com/1duTrk9wJp9-hanJanrRwSSHvNcG5MKP4fyiVdaS37N84oiVsyQvuXPJOjN1qBuup4WcwflRujlacxEIEjlarLJQ9AHf3VqIz43exF8o6WAp5K1iOouA8AKd0nveRJ-0UfFp4NW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1duTrk9wJp9-hanJanrRwSSHvNcG5MKP4fyiVdaS37N84oiVsyQvuXPJOjN1qBuup4WcwflRujlacxEIEjlarLJQ9AHf3VqIz43exF8o6WAp5K1iOouA8AKd0nveRJ-0UfFp4NW5"/>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9521" cy="1725064"/>
                    </a:xfrm>
                    <a:prstGeom prst="rect">
                      <a:avLst/>
                    </a:prstGeom>
                    <a:noFill/>
                    <a:ln>
                      <a:noFill/>
                    </a:ln>
                  </pic:spPr>
                </pic:pic>
              </a:graphicData>
            </a:graphic>
          </wp:inline>
        </w:drawing>
      </w:r>
      <w:r w:rsidRPr="00094EB9">
        <w:rPr>
          <w:rFonts w:ascii="Arial" w:hAnsi="Arial" w:cs="Arial"/>
          <w:color w:val="000000"/>
          <w:sz w:val="20"/>
          <w:szCs w:val="20"/>
          <w:lang w:val="en-US"/>
        </w:rPr>
        <w:fldChar w:fldCharType="end"/>
      </w:r>
    </w:p>
    <w:p w14:paraId="03D4A144" w14:textId="636F3D88" w:rsidR="00523EAA" w:rsidRPr="00094EB9" w:rsidRDefault="0080772E">
      <w:pPr>
        <w:pStyle w:val="Caption"/>
        <w:ind w:firstLine="142"/>
        <w:rPr>
          <w:lang w:val="en-US"/>
        </w:rPr>
        <w:pPrChange w:id="180" w:author="Microsoft Office User" w:date="2018-02-11T12:58:00Z">
          <w:pPr>
            <w:pStyle w:val="Caption"/>
          </w:pPr>
        </w:pPrChange>
      </w:pPr>
      <w:r w:rsidRPr="00094EB9">
        <w:rPr>
          <w:b/>
          <w:lang w:val="en-US"/>
        </w:rPr>
        <w:t>Figure</w:t>
      </w:r>
      <w:r w:rsidR="00523EAA" w:rsidRPr="00094EB9">
        <w:rPr>
          <w:b/>
          <w:szCs w:val="20"/>
          <w:lang w:val="en-US"/>
        </w:rPr>
        <w:t xml:space="preserve"> 1. </w:t>
      </w:r>
      <w:r w:rsidR="00523EAA" w:rsidRPr="00094EB9">
        <w:rPr>
          <w:szCs w:val="20"/>
          <w:lang w:val="en-US"/>
        </w:rPr>
        <w:t xml:space="preserve">First page of </w:t>
      </w:r>
      <w:del w:id="181" w:author="Microsoft Office User" w:date="2018-06-02T23:07:00Z">
        <w:r w:rsidR="00523EAA" w:rsidRPr="00E2521C" w:rsidDel="00E2521C">
          <w:rPr>
            <w:i/>
            <w:szCs w:val="20"/>
            <w:lang w:val="en-US"/>
            <w:rPrChange w:id="182" w:author="Microsoft Office User" w:date="2018-06-02T23:07:00Z">
              <w:rPr>
                <w:szCs w:val="20"/>
                <w:lang w:val="en-US"/>
              </w:rPr>
            </w:rPrChange>
          </w:rPr>
          <w:delText xml:space="preserve">the </w:delText>
        </w:r>
      </w:del>
      <w:r w:rsidR="00523EAA" w:rsidRPr="00E2521C">
        <w:rPr>
          <w:i/>
          <w:szCs w:val="20"/>
          <w:lang w:val="en-US"/>
          <w:rPrChange w:id="183" w:author="Microsoft Office User" w:date="2018-06-02T23:07:00Z">
            <w:rPr>
              <w:szCs w:val="20"/>
              <w:lang w:val="en-US"/>
            </w:rPr>
          </w:rPrChange>
        </w:rPr>
        <w:t>Kernel</w:t>
      </w:r>
      <w:r w:rsidR="00523EAA" w:rsidRPr="00094EB9">
        <w:rPr>
          <w:szCs w:val="20"/>
          <w:lang w:val="en-US"/>
        </w:rPr>
        <w:t xml:space="preserve"> score (Kasper T. Toeplitz, 2002).</w:t>
      </w:r>
    </w:p>
    <w:p w14:paraId="0F3B5F62" w14:textId="4A8B7FEE" w:rsidR="00523EAA" w:rsidRPr="00094EB9" w:rsidRDefault="00523EAA">
      <w:pPr>
        <w:pStyle w:val="NormalWeb"/>
        <w:ind w:firstLine="142"/>
        <w:jc w:val="both"/>
        <w:rPr>
          <w:sz w:val="20"/>
          <w:szCs w:val="20"/>
          <w:lang w:val="en-US"/>
        </w:rPr>
        <w:pPrChange w:id="184" w:author="Microsoft Office User" w:date="2018-02-11T12:58:00Z">
          <w:pPr>
            <w:pStyle w:val="NormalWeb"/>
            <w:ind w:firstLine="405"/>
            <w:jc w:val="both"/>
          </w:pPr>
        </w:pPrChange>
      </w:pPr>
      <w:r w:rsidRPr="00094EB9">
        <w:rPr>
          <w:sz w:val="20"/>
          <w:szCs w:val="20"/>
          <w:lang w:val="en-US"/>
        </w:rPr>
        <w:t xml:space="preserve">In electronic music, many musicians use the Ableton Live program. How long can works made with this program, the sources of which are unknown, be played again? In questioning </w:t>
      </w:r>
      <w:r w:rsidR="00B43A66">
        <w:rPr>
          <w:sz w:val="20"/>
          <w:szCs w:val="20"/>
          <w:lang w:val="en-US"/>
        </w:rPr>
        <w:t xml:space="preserve">the </w:t>
      </w:r>
      <w:ins w:id="185" w:author="Utilisateur Microsoft Office" w:date="2018-02-09T10:47:00Z">
        <w:r w:rsidR="00F03952">
          <w:rPr>
            <w:sz w:val="20"/>
            <w:szCs w:val="20"/>
            <w:lang w:val="en-US"/>
          </w:rPr>
          <w:t>F</w:t>
        </w:r>
      </w:ins>
      <w:del w:id="186" w:author="Utilisateur Microsoft Office" w:date="2018-02-09T10:47:00Z">
        <w:r w:rsidR="00B43A66" w:rsidDel="00F03952">
          <w:rPr>
            <w:sz w:val="20"/>
            <w:szCs w:val="20"/>
            <w:lang w:val="en-US"/>
          </w:rPr>
          <w:delText>f</w:delText>
        </w:r>
      </w:del>
      <w:r w:rsidRPr="00094EB9">
        <w:rPr>
          <w:sz w:val="20"/>
          <w:szCs w:val="20"/>
          <w:lang w:val="en-US"/>
        </w:rPr>
        <w:t xml:space="preserve">rench musician Alexandre Augier, we see that this problem is a major concern. He works simultaneously with Live, Max, Processing, </w:t>
      </w:r>
      <w:proofErr w:type="spellStart"/>
      <w:r w:rsidRPr="00094EB9">
        <w:rPr>
          <w:sz w:val="20"/>
          <w:szCs w:val="20"/>
          <w:lang w:val="en-US"/>
        </w:rPr>
        <w:t>Madmapper</w:t>
      </w:r>
      <w:proofErr w:type="spellEnd"/>
      <w:r w:rsidRPr="00094EB9">
        <w:rPr>
          <w:sz w:val="20"/>
          <w:szCs w:val="20"/>
          <w:lang w:val="en-US"/>
        </w:rPr>
        <w:t xml:space="preserve"> and an analog synthesizer based on </w:t>
      </w:r>
      <w:proofErr w:type="spellStart"/>
      <w:r w:rsidRPr="00094EB9">
        <w:rPr>
          <w:sz w:val="20"/>
          <w:szCs w:val="20"/>
          <w:lang w:val="en-US"/>
        </w:rPr>
        <w:t>Linix</w:t>
      </w:r>
      <w:proofErr w:type="spellEnd"/>
      <w:r w:rsidRPr="00094EB9">
        <w:rPr>
          <w:sz w:val="20"/>
          <w:szCs w:val="20"/>
          <w:lang w:val="en-US"/>
        </w:rPr>
        <w:t>. If the settings of the analog synthesizer are easily preserved by photos or connections, made using the Modular Grid site (see Fig</w:t>
      </w:r>
      <w:ins w:id="187" w:author="Microsoft Office User" w:date="2018-02-14T17:25:00Z">
        <w:r w:rsidR="00A82C08">
          <w:rPr>
            <w:sz w:val="20"/>
            <w:szCs w:val="20"/>
            <w:lang w:val="en-US"/>
          </w:rPr>
          <w:t>.</w:t>
        </w:r>
      </w:ins>
      <w:r w:rsidRPr="00094EB9">
        <w:rPr>
          <w:sz w:val="20"/>
          <w:szCs w:val="20"/>
          <w:lang w:val="en-US"/>
        </w:rPr>
        <w:t xml:space="preserve"> 2)</w:t>
      </w:r>
      <w:ins w:id="188" w:author="Microsoft Office User" w:date="2018-02-14T17:25:00Z">
        <w:r w:rsidR="00A82C08">
          <w:rPr>
            <w:sz w:val="20"/>
            <w:szCs w:val="20"/>
            <w:lang w:val="en-US"/>
          </w:rPr>
          <w:t>,</w:t>
        </w:r>
      </w:ins>
      <w:r w:rsidRPr="00094EB9">
        <w:rPr>
          <w:sz w:val="20"/>
          <w:szCs w:val="20"/>
          <w:lang w:val="en-US"/>
        </w:rPr>
        <w:t xml:space="preserve"> the software part is much more complex to preserve. For each version of a piece, a document is written including a diagram of connections (see Fig</w:t>
      </w:r>
      <w:ins w:id="189" w:author="Microsoft Office User" w:date="2018-02-14T17:25:00Z">
        <w:r w:rsidR="00A82C08">
          <w:rPr>
            <w:sz w:val="20"/>
            <w:szCs w:val="20"/>
            <w:lang w:val="en-US"/>
          </w:rPr>
          <w:t>.</w:t>
        </w:r>
      </w:ins>
      <w:r w:rsidRPr="00094EB9">
        <w:rPr>
          <w:sz w:val="20"/>
          <w:szCs w:val="20"/>
          <w:lang w:val="en-US"/>
        </w:rPr>
        <w:t xml:space="preserve"> 3), a checklist and indicating the versions of each software used. The </w:t>
      </w:r>
      <w:del w:id="190" w:author="Microsoft Office User" w:date="2018-02-14T17:26:00Z">
        <w:r w:rsidRPr="00094EB9" w:rsidDel="00A82C08">
          <w:rPr>
            <w:sz w:val="20"/>
            <w:szCs w:val="20"/>
            <w:lang w:val="en-US"/>
          </w:rPr>
          <w:delText xml:space="preserve">system of the </w:delText>
        </w:r>
      </w:del>
      <w:r w:rsidRPr="00094EB9">
        <w:rPr>
          <w:sz w:val="20"/>
          <w:szCs w:val="20"/>
          <w:lang w:val="en-US"/>
        </w:rPr>
        <w:t>computer</w:t>
      </w:r>
      <w:ins w:id="191" w:author="Microsoft Office User" w:date="2018-02-14T17:27:00Z">
        <w:r w:rsidR="00A82C08">
          <w:rPr>
            <w:sz w:val="20"/>
            <w:szCs w:val="20"/>
            <w:lang w:val="en-US"/>
          </w:rPr>
          <w:t>’s</w:t>
        </w:r>
      </w:ins>
      <w:ins w:id="192" w:author="Microsoft Office User" w:date="2018-02-14T17:26:00Z">
        <w:r w:rsidR="00A82C08">
          <w:rPr>
            <w:sz w:val="20"/>
            <w:szCs w:val="20"/>
            <w:lang w:val="en-US"/>
          </w:rPr>
          <w:t xml:space="preserve"> operating</w:t>
        </w:r>
      </w:ins>
      <w:r w:rsidRPr="00094EB9">
        <w:rPr>
          <w:sz w:val="20"/>
          <w:szCs w:val="20"/>
          <w:lang w:val="en-US"/>
        </w:rPr>
        <w:t xml:space="preserve"> </w:t>
      </w:r>
      <w:ins w:id="193" w:author="Microsoft Office User" w:date="2018-02-14T17:26:00Z">
        <w:r w:rsidR="00A82C08" w:rsidRPr="00094EB9">
          <w:rPr>
            <w:sz w:val="20"/>
            <w:szCs w:val="20"/>
            <w:lang w:val="en-US"/>
          </w:rPr>
          <w:t xml:space="preserve">system </w:t>
        </w:r>
      </w:ins>
      <w:r w:rsidRPr="00094EB9">
        <w:rPr>
          <w:sz w:val="20"/>
          <w:szCs w:val="20"/>
          <w:lang w:val="en-US"/>
        </w:rPr>
        <w:t>(Mac OSX) is updated as rarely as possible (long time remained in 10.6.8 and now in 10.10). Despite this, with the latest version of Max, some external objects are no longer recognized depending on 32 and 64 bits option. All older versions of the software (Max and Live) are archived on an external drive.</w:t>
      </w:r>
    </w:p>
    <w:p w14:paraId="73C6F67C" w14:textId="77777777" w:rsidR="00523EAA" w:rsidRPr="00094EB9" w:rsidRDefault="00523EAA">
      <w:pPr>
        <w:pStyle w:val="NormalWeb"/>
        <w:ind w:firstLine="142"/>
        <w:jc w:val="both"/>
        <w:rPr>
          <w:lang w:val="en-US"/>
        </w:rPr>
        <w:pPrChange w:id="194" w:author="Microsoft Office User" w:date="2018-02-11T12:58:00Z">
          <w:pPr>
            <w:pStyle w:val="NormalWeb"/>
            <w:ind w:firstLine="405"/>
            <w:jc w:val="both"/>
          </w:pPr>
        </w:pPrChange>
      </w:pPr>
      <w:r w:rsidRPr="00094EB9">
        <w:rPr>
          <w:rFonts w:ascii="Arial" w:hAnsi="Arial" w:cs="Arial"/>
          <w:color w:val="000000"/>
          <w:sz w:val="20"/>
          <w:szCs w:val="20"/>
          <w:lang w:val="en-US"/>
        </w:rPr>
        <w:lastRenderedPageBreak/>
        <w:fldChar w:fldCharType="begin"/>
      </w:r>
      <w:r w:rsidRPr="00094EB9">
        <w:rPr>
          <w:rFonts w:ascii="Arial" w:hAnsi="Arial" w:cs="Arial"/>
          <w:color w:val="000000"/>
          <w:sz w:val="20"/>
          <w:szCs w:val="20"/>
          <w:lang w:val="en-US"/>
        </w:rPr>
        <w:instrText xml:space="preserve"> INCLUDEPICTURE "https://lh4.googleusercontent.com/MeTp3gxLX1lEyaUQO9AhWGhcrvoIfQwnECnPws1Rz85cuP_h2Qc_Q8sy3xnGFObETdJD2IgErmPSLhdTpsLLhACS7Tr30gU3wgksIK7FkEeYVUiNcCDmSDdBPfl1RGiV4ywEde01" \* MERGEFORMATINET </w:instrText>
      </w:r>
      <w:r w:rsidRPr="00094EB9">
        <w:rPr>
          <w:rFonts w:ascii="Arial" w:hAnsi="Arial" w:cs="Arial"/>
          <w:color w:val="000000"/>
          <w:sz w:val="20"/>
          <w:szCs w:val="20"/>
          <w:lang w:val="en-US"/>
        </w:rPr>
        <w:fldChar w:fldCharType="separate"/>
      </w:r>
      <w:r w:rsidRPr="00094EB9">
        <w:rPr>
          <w:rFonts w:ascii="Arial" w:hAnsi="Arial" w:cs="Arial"/>
          <w:noProof/>
          <w:color w:val="000000"/>
          <w:sz w:val="20"/>
          <w:szCs w:val="20"/>
        </w:rPr>
        <w:drawing>
          <wp:inline distT="0" distB="0" distL="0" distR="0" wp14:anchorId="6B7A6D1F" wp14:editId="52B91FE4">
            <wp:extent cx="2675467" cy="1764891"/>
            <wp:effectExtent l="0" t="0" r="0" b="0"/>
            <wp:docPr id="24" name="Picture 24" descr="https://lh4.googleusercontent.com/MeTp3gxLX1lEyaUQO9AhWGhcrvoIfQwnECnPws1Rz85cuP_h2Qc_Q8sy3xnGFObETdJD2IgErmPSLhdTpsLLhACS7Tr30gU3wgksIK7FkEeYVUiNcCDmSDdBPfl1RGiV4ywEde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MeTp3gxLX1lEyaUQO9AhWGhcrvoIfQwnECnPws1Rz85cuP_h2Qc_Q8sy3xnGFObETdJD2IgErmPSLhdTpsLLhACS7Tr30gU3wgksIK7FkEeYVUiNcCDmSDdBPfl1RGiV4ywEde01"/>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5467" cy="1764891"/>
                    </a:xfrm>
                    <a:prstGeom prst="rect">
                      <a:avLst/>
                    </a:prstGeom>
                    <a:noFill/>
                    <a:ln>
                      <a:noFill/>
                    </a:ln>
                  </pic:spPr>
                </pic:pic>
              </a:graphicData>
            </a:graphic>
          </wp:inline>
        </w:drawing>
      </w:r>
      <w:r w:rsidRPr="00094EB9">
        <w:rPr>
          <w:rFonts w:ascii="Arial" w:hAnsi="Arial" w:cs="Arial"/>
          <w:color w:val="000000"/>
          <w:sz w:val="20"/>
          <w:szCs w:val="20"/>
          <w:lang w:val="en-US"/>
        </w:rPr>
        <w:fldChar w:fldCharType="end"/>
      </w:r>
    </w:p>
    <w:p w14:paraId="32EAE29E" w14:textId="77777777" w:rsidR="00523EAA" w:rsidRPr="00094EB9" w:rsidRDefault="00523EAA">
      <w:pPr>
        <w:pStyle w:val="NormalWeb"/>
        <w:ind w:left="-30" w:firstLine="142"/>
        <w:jc w:val="both"/>
        <w:rPr>
          <w:sz w:val="18"/>
          <w:szCs w:val="20"/>
          <w:lang w:val="en-US"/>
        </w:rPr>
        <w:pPrChange w:id="195" w:author="Microsoft Office User" w:date="2018-02-11T12:58:00Z">
          <w:pPr>
            <w:pStyle w:val="NormalWeb"/>
            <w:ind w:left="-30" w:hanging="30"/>
            <w:jc w:val="both"/>
          </w:pPr>
        </w:pPrChange>
      </w:pPr>
      <w:r w:rsidRPr="00094EB9">
        <w:rPr>
          <w:b/>
          <w:sz w:val="18"/>
          <w:szCs w:val="20"/>
          <w:lang w:val="en-US"/>
        </w:rPr>
        <w:t>Fig</w:t>
      </w:r>
      <w:r w:rsidR="00094EB9" w:rsidRPr="00094EB9">
        <w:rPr>
          <w:b/>
          <w:sz w:val="18"/>
          <w:szCs w:val="20"/>
          <w:lang w:val="en-US"/>
        </w:rPr>
        <w:t>ure</w:t>
      </w:r>
      <w:r w:rsidRPr="00094EB9">
        <w:rPr>
          <w:b/>
          <w:sz w:val="18"/>
          <w:szCs w:val="20"/>
          <w:lang w:val="en-US"/>
        </w:rPr>
        <w:t xml:space="preserve"> 2.</w:t>
      </w:r>
      <w:r w:rsidRPr="00094EB9">
        <w:rPr>
          <w:sz w:val="18"/>
          <w:szCs w:val="20"/>
          <w:lang w:val="en-US"/>
        </w:rPr>
        <w:t xml:space="preserve"> Graphical backup of the </w:t>
      </w:r>
      <w:proofErr w:type="spellStart"/>
      <w:r w:rsidRPr="00094EB9">
        <w:rPr>
          <w:sz w:val="18"/>
          <w:szCs w:val="20"/>
          <w:lang w:val="en-US"/>
        </w:rPr>
        <w:t>Linix</w:t>
      </w:r>
      <w:proofErr w:type="spellEnd"/>
      <w:r w:rsidRPr="00094EB9">
        <w:rPr>
          <w:sz w:val="18"/>
          <w:szCs w:val="20"/>
          <w:lang w:val="en-US"/>
        </w:rPr>
        <w:t xml:space="preserve"> synth patch in </w:t>
      </w:r>
      <w:r w:rsidRPr="00F03952">
        <w:rPr>
          <w:i/>
          <w:sz w:val="18"/>
          <w:szCs w:val="20"/>
          <w:lang w:val="en-US"/>
          <w:rPrChange w:id="196" w:author="Utilisateur Microsoft Office" w:date="2018-02-09T10:48:00Z">
            <w:rPr>
              <w:sz w:val="18"/>
              <w:szCs w:val="20"/>
              <w:lang w:val="en-US"/>
            </w:rPr>
          </w:rPrChange>
        </w:rPr>
        <w:t>_</w:t>
      </w:r>
      <w:proofErr w:type="spellStart"/>
      <w:r w:rsidRPr="00F03952">
        <w:rPr>
          <w:i/>
          <w:sz w:val="18"/>
          <w:szCs w:val="20"/>
          <w:lang w:val="en-US"/>
          <w:rPrChange w:id="197" w:author="Utilisateur Microsoft Office" w:date="2018-02-09T10:48:00Z">
            <w:rPr>
              <w:sz w:val="18"/>
              <w:szCs w:val="20"/>
              <w:lang w:val="en-US"/>
            </w:rPr>
          </w:rPrChange>
        </w:rPr>
        <w:t>nybble</w:t>
      </w:r>
      <w:proofErr w:type="spellEnd"/>
      <w:r w:rsidRPr="00094EB9">
        <w:rPr>
          <w:sz w:val="18"/>
          <w:szCs w:val="20"/>
          <w:lang w:val="en-US"/>
        </w:rPr>
        <w:t xml:space="preserve"> (Augier, 2017)</w:t>
      </w:r>
    </w:p>
    <w:p w14:paraId="78048CB4" w14:textId="77777777" w:rsidR="00523EAA" w:rsidRPr="00094EB9" w:rsidRDefault="00523EAA">
      <w:pPr>
        <w:ind w:firstLine="142"/>
        <w:rPr>
          <w:lang w:val="en-US"/>
        </w:rPr>
        <w:pPrChange w:id="198" w:author="Microsoft Office User" w:date="2018-02-11T12:58:00Z">
          <w:pPr/>
        </w:pPrChange>
      </w:pPr>
    </w:p>
    <w:p w14:paraId="6196D644" w14:textId="77777777" w:rsidR="00523EAA" w:rsidRPr="00094EB9" w:rsidRDefault="00523EAA">
      <w:pPr>
        <w:pStyle w:val="NormalWeb"/>
        <w:ind w:firstLine="142"/>
        <w:rPr>
          <w:lang w:val="en-US"/>
        </w:rPr>
        <w:pPrChange w:id="199" w:author="Microsoft Office User" w:date="2018-02-11T12:58:00Z">
          <w:pPr>
            <w:pStyle w:val="NormalWeb"/>
          </w:pPr>
        </w:pPrChange>
      </w:pPr>
      <w:r w:rsidRPr="00094EB9">
        <w:rPr>
          <w:rFonts w:ascii="Arial" w:hAnsi="Arial" w:cs="Arial"/>
          <w:color w:val="000000"/>
          <w:sz w:val="20"/>
          <w:szCs w:val="20"/>
          <w:lang w:val="en-US"/>
        </w:rPr>
        <w:fldChar w:fldCharType="begin"/>
      </w:r>
      <w:r w:rsidRPr="00094EB9">
        <w:rPr>
          <w:rFonts w:ascii="Arial" w:hAnsi="Arial" w:cs="Arial"/>
          <w:color w:val="000000"/>
          <w:sz w:val="20"/>
          <w:szCs w:val="20"/>
          <w:lang w:val="en-US"/>
        </w:rPr>
        <w:instrText xml:space="preserve"> INCLUDEPICTURE "https://lh4.googleusercontent.com/gg4xwFqT9FyW-iG6qQ0MTqGsxPIU86YfoFjvYQjeJTRo8BXWamWquH-XmKxW4hViMT1U4K5OPu5j3IGjTdYZyaQqb_VsLRmsfwyc3rsfBz_E-ujCE4iK1OwOa4PZXne9YM_p6Rfp" \* MERGEFORMATINET </w:instrText>
      </w:r>
      <w:r w:rsidRPr="00094EB9">
        <w:rPr>
          <w:rFonts w:ascii="Arial" w:hAnsi="Arial" w:cs="Arial"/>
          <w:color w:val="000000"/>
          <w:sz w:val="20"/>
          <w:szCs w:val="20"/>
          <w:lang w:val="en-US"/>
        </w:rPr>
        <w:fldChar w:fldCharType="separate"/>
      </w:r>
      <w:r w:rsidRPr="00094EB9">
        <w:rPr>
          <w:rFonts w:ascii="Arial" w:hAnsi="Arial" w:cs="Arial"/>
          <w:noProof/>
          <w:color w:val="000000"/>
          <w:sz w:val="20"/>
          <w:szCs w:val="20"/>
        </w:rPr>
        <w:drawing>
          <wp:inline distT="0" distB="0" distL="0" distR="0" wp14:anchorId="230961BF" wp14:editId="39F78FCA">
            <wp:extent cx="2929291" cy="2128818"/>
            <wp:effectExtent l="0" t="0" r="0" b="0"/>
            <wp:docPr id="25" name="Picture 25" descr="https://lh4.googleusercontent.com/gg4xwFqT9FyW-iG6qQ0MTqGsxPIU86YfoFjvYQjeJTRo8BXWamWquH-XmKxW4hViMT1U4K5OPu5j3IGjTdYZyaQqb_VsLRmsfwyc3rsfBz_E-ujCE4iK1OwOa4PZXne9YM_p6Rf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gg4xwFqT9FyW-iG6qQ0MTqGsxPIU86YfoFjvYQjeJTRo8BXWamWquH-XmKxW4hViMT1U4K5OPu5j3IGjTdYZyaQqb_VsLRmsfwyc3rsfBz_E-ujCE4iK1OwOa4PZXne9YM_p6Rfp"/>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9291" cy="2128818"/>
                    </a:xfrm>
                    <a:prstGeom prst="rect">
                      <a:avLst/>
                    </a:prstGeom>
                    <a:noFill/>
                    <a:ln>
                      <a:noFill/>
                    </a:ln>
                  </pic:spPr>
                </pic:pic>
              </a:graphicData>
            </a:graphic>
          </wp:inline>
        </w:drawing>
      </w:r>
      <w:r w:rsidRPr="00094EB9">
        <w:rPr>
          <w:rFonts w:ascii="Arial" w:hAnsi="Arial" w:cs="Arial"/>
          <w:color w:val="000000"/>
          <w:sz w:val="20"/>
          <w:szCs w:val="20"/>
          <w:lang w:val="en-US"/>
        </w:rPr>
        <w:fldChar w:fldCharType="end"/>
      </w:r>
    </w:p>
    <w:p w14:paraId="72A6D8B9" w14:textId="77777777" w:rsidR="00523EAA" w:rsidRPr="00094EB9" w:rsidRDefault="00094EB9">
      <w:pPr>
        <w:pStyle w:val="NormalWeb"/>
        <w:ind w:left="-30" w:firstLine="142"/>
        <w:jc w:val="both"/>
        <w:rPr>
          <w:sz w:val="18"/>
          <w:szCs w:val="20"/>
          <w:lang w:val="en-US"/>
        </w:rPr>
        <w:pPrChange w:id="200" w:author="Microsoft Office User" w:date="2018-02-11T12:58:00Z">
          <w:pPr>
            <w:pStyle w:val="NormalWeb"/>
            <w:ind w:left="-30" w:hanging="30"/>
            <w:jc w:val="both"/>
          </w:pPr>
        </w:pPrChange>
      </w:pPr>
      <w:r w:rsidRPr="00094EB9">
        <w:rPr>
          <w:b/>
          <w:sz w:val="18"/>
          <w:szCs w:val="20"/>
          <w:lang w:val="en-US"/>
        </w:rPr>
        <w:t>Figure</w:t>
      </w:r>
      <w:r w:rsidR="00523EAA" w:rsidRPr="00094EB9">
        <w:rPr>
          <w:b/>
          <w:sz w:val="18"/>
          <w:szCs w:val="20"/>
          <w:lang w:val="en-US"/>
        </w:rPr>
        <w:t xml:space="preserve"> 3.</w:t>
      </w:r>
      <w:r w:rsidR="00523EAA" w:rsidRPr="00094EB9">
        <w:rPr>
          <w:sz w:val="18"/>
          <w:szCs w:val="20"/>
          <w:lang w:val="en-US"/>
        </w:rPr>
        <w:t xml:space="preserve"> Software and hardware configuration of </w:t>
      </w:r>
      <w:r w:rsidR="00523EAA" w:rsidRPr="00F03952">
        <w:rPr>
          <w:i/>
          <w:sz w:val="18"/>
          <w:szCs w:val="20"/>
          <w:lang w:val="en-US"/>
          <w:rPrChange w:id="201" w:author="Utilisateur Microsoft Office" w:date="2018-02-09T10:48:00Z">
            <w:rPr>
              <w:sz w:val="18"/>
              <w:szCs w:val="20"/>
              <w:lang w:val="en-US"/>
            </w:rPr>
          </w:rPrChange>
        </w:rPr>
        <w:t>_</w:t>
      </w:r>
      <w:proofErr w:type="spellStart"/>
      <w:r w:rsidR="00523EAA" w:rsidRPr="00F03952">
        <w:rPr>
          <w:i/>
          <w:sz w:val="18"/>
          <w:szCs w:val="20"/>
          <w:lang w:val="en-US"/>
          <w:rPrChange w:id="202" w:author="Utilisateur Microsoft Office" w:date="2018-02-09T10:48:00Z">
            <w:rPr>
              <w:sz w:val="18"/>
              <w:szCs w:val="20"/>
              <w:lang w:val="en-US"/>
            </w:rPr>
          </w:rPrChange>
        </w:rPr>
        <w:t>nybble</w:t>
      </w:r>
      <w:proofErr w:type="spellEnd"/>
      <w:r w:rsidR="00523EAA" w:rsidRPr="00094EB9">
        <w:rPr>
          <w:sz w:val="18"/>
          <w:szCs w:val="20"/>
          <w:lang w:val="en-US"/>
        </w:rPr>
        <w:t xml:space="preserve"> (Augier, 2017)</w:t>
      </w:r>
    </w:p>
    <w:p w14:paraId="05D5323D" w14:textId="77777777" w:rsidR="00523EAA" w:rsidRPr="00094EB9" w:rsidRDefault="00523EAA">
      <w:pPr>
        <w:ind w:firstLine="142"/>
        <w:rPr>
          <w:lang w:val="en-US"/>
        </w:rPr>
        <w:pPrChange w:id="203" w:author="Microsoft Office User" w:date="2018-02-11T12:58:00Z">
          <w:pPr/>
        </w:pPrChange>
      </w:pPr>
    </w:p>
    <w:p w14:paraId="5EF4F98B" w14:textId="64B7AA25" w:rsidR="00523EAA" w:rsidRPr="00094EB9" w:rsidRDefault="00523EAA">
      <w:pPr>
        <w:pStyle w:val="NormalWeb"/>
        <w:ind w:firstLine="142"/>
        <w:jc w:val="both"/>
        <w:rPr>
          <w:sz w:val="20"/>
          <w:szCs w:val="20"/>
          <w:lang w:val="en-US"/>
        </w:rPr>
        <w:pPrChange w:id="204" w:author="Microsoft Office User" w:date="2018-02-11T12:58:00Z">
          <w:pPr>
            <w:pStyle w:val="NormalWeb"/>
            <w:ind w:firstLine="405"/>
            <w:jc w:val="both"/>
          </w:pPr>
        </w:pPrChange>
      </w:pPr>
      <w:r w:rsidRPr="00094EB9">
        <w:rPr>
          <w:sz w:val="20"/>
          <w:szCs w:val="20"/>
          <w:lang w:val="en-US"/>
        </w:rPr>
        <w:t>In interactive music produced with Max, is it possible to program patches that are sufficiently well documented so that screen copies allow both to know exactly how the DSP scheme works and how the settings should be made on different parts of the piece so that they can be reprogrammed easily from scratch and we get the desired result</w:t>
      </w:r>
      <w:ins w:id="205" w:author="Microsoft Office User" w:date="2018-02-14T17:29:00Z">
        <w:del w:id="206" w:author="LPottier" w:date="2018-05-28T16:10:00Z">
          <w:r w:rsidR="00A82C08" w:rsidDel="005E0AC5">
            <w:rPr>
              <w:sz w:val="20"/>
              <w:szCs w:val="20"/>
              <w:lang w:val="en-US"/>
            </w:rPr>
            <w:delText xml:space="preserve"> </w:delText>
          </w:r>
        </w:del>
      </w:ins>
      <w:r w:rsidRPr="00094EB9">
        <w:rPr>
          <w:sz w:val="20"/>
          <w:szCs w:val="20"/>
          <w:lang w:val="en-US"/>
        </w:rPr>
        <w:t xml:space="preserve">? </w:t>
      </w:r>
    </w:p>
    <w:p w14:paraId="771629DA" w14:textId="00E420E9" w:rsidR="00523EAA" w:rsidRPr="00094EB9" w:rsidRDefault="00523EAA">
      <w:pPr>
        <w:pStyle w:val="NormalWeb"/>
        <w:ind w:firstLine="142"/>
        <w:jc w:val="both"/>
        <w:rPr>
          <w:sz w:val="20"/>
          <w:szCs w:val="20"/>
          <w:lang w:val="en-US"/>
        </w:rPr>
        <w:pPrChange w:id="207" w:author="Microsoft Office User" w:date="2018-02-11T12:58:00Z">
          <w:pPr>
            <w:pStyle w:val="NormalWeb"/>
            <w:ind w:firstLine="405"/>
            <w:jc w:val="both"/>
          </w:pPr>
        </w:pPrChange>
      </w:pPr>
      <w:del w:id="208" w:author="Microsoft Office User" w:date="2018-02-14T17:29:00Z">
        <w:r w:rsidRPr="00094EB9" w:rsidDel="00A82C08">
          <w:rPr>
            <w:sz w:val="20"/>
            <w:szCs w:val="20"/>
            <w:lang w:val="en-US"/>
          </w:rPr>
          <w:delText>We can give as an</w:delText>
        </w:r>
      </w:del>
      <w:ins w:id="209" w:author="Microsoft Office User" w:date="2018-02-14T17:29:00Z">
        <w:r w:rsidR="00A82C08">
          <w:rPr>
            <w:sz w:val="20"/>
            <w:szCs w:val="20"/>
            <w:lang w:val="en-US"/>
          </w:rPr>
          <w:t>For</w:t>
        </w:r>
      </w:ins>
      <w:r w:rsidRPr="00094EB9">
        <w:rPr>
          <w:sz w:val="20"/>
          <w:szCs w:val="20"/>
          <w:lang w:val="en-US"/>
        </w:rPr>
        <w:t xml:space="preserve"> example the patches made for the Tana String Quartet, for </w:t>
      </w:r>
      <w:proofErr w:type="spellStart"/>
      <w:r w:rsidRPr="00B43A66">
        <w:rPr>
          <w:i/>
          <w:sz w:val="20"/>
          <w:szCs w:val="20"/>
          <w:lang w:val="en-US"/>
        </w:rPr>
        <w:t>Smaqra</w:t>
      </w:r>
      <w:proofErr w:type="spellEnd"/>
      <w:r w:rsidRPr="00094EB9">
        <w:rPr>
          <w:sz w:val="20"/>
          <w:szCs w:val="20"/>
          <w:lang w:val="en-US"/>
        </w:rPr>
        <w:t xml:space="preserve"> (Juan Arroyo, 2015</w:t>
      </w:r>
      <w:r w:rsidR="0055253B">
        <w:rPr>
          <w:sz w:val="20"/>
          <w:szCs w:val="20"/>
          <w:lang w:val="en-US"/>
        </w:rPr>
        <w:t xml:space="preserve"> [6]</w:t>
      </w:r>
      <w:r w:rsidRPr="00094EB9">
        <w:rPr>
          <w:sz w:val="20"/>
          <w:szCs w:val="20"/>
          <w:lang w:val="en-US"/>
        </w:rPr>
        <w:t xml:space="preserve">), a piece in which there is not any computer music designer present during the concerts, all </w:t>
      </w:r>
      <w:del w:id="210" w:author="Microsoft Office User" w:date="2018-02-14T17:29:00Z">
        <w:r w:rsidRPr="00094EB9" w:rsidDel="00A82C08">
          <w:rPr>
            <w:sz w:val="20"/>
            <w:szCs w:val="20"/>
            <w:lang w:val="en-US"/>
          </w:rPr>
          <w:delText xml:space="preserve">the </w:delText>
        </w:r>
      </w:del>
      <w:r w:rsidRPr="00094EB9">
        <w:rPr>
          <w:sz w:val="20"/>
          <w:szCs w:val="20"/>
          <w:lang w:val="en-US"/>
        </w:rPr>
        <w:t xml:space="preserve">electronics </w:t>
      </w:r>
      <w:del w:id="211" w:author="Microsoft Office User" w:date="2018-02-14T17:29:00Z">
        <w:r w:rsidRPr="00094EB9" w:rsidDel="00A82C08">
          <w:rPr>
            <w:sz w:val="20"/>
            <w:szCs w:val="20"/>
            <w:lang w:val="en-US"/>
          </w:rPr>
          <w:delText xml:space="preserve">being </w:delText>
        </w:r>
      </w:del>
      <w:ins w:id="212" w:author="Microsoft Office User" w:date="2018-02-14T17:29:00Z">
        <w:r w:rsidR="00A82C08">
          <w:rPr>
            <w:sz w:val="20"/>
            <w:szCs w:val="20"/>
            <w:lang w:val="en-US"/>
          </w:rPr>
          <w:t>are</w:t>
        </w:r>
        <w:r w:rsidR="00A82C08" w:rsidRPr="00094EB9">
          <w:rPr>
            <w:sz w:val="20"/>
            <w:szCs w:val="20"/>
            <w:lang w:val="en-US"/>
          </w:rPr>
          <w:t xml:space="preserve"> </w:t>
        </w:r>
      </w:ins>
      <w:r w:rsidRPr="00094EB9">
        <w:rPr>
          <w:sz w:val="20"/>
          <w:szCs w:val="20"/>
          <w:lang w:val="en-US"/>
        </w:rPr>
        <w:t xml:space="preserve">managed only by the musicians without </w:t>
      </w:r>
      <w:ins w:id="213" w:author="Microsoft Office User" w:date="2018-02-11T12:38:00Z">
        <w:r w:rsidR="00326213">
          <w:rPr>
            <w:sz w:val="20"/>
            <w:szCs w:val="20"/>
            <w:lang w:val="en-US"/>
          </w:rPr>
          <w:t xml:space="preserve">any intervention </w:t>
        </w:r>
      </w:ins>
      <w:ins w:id="214" w:author="Microsoft Office User" w:date="2018-02-14T17:30:00Z">
        <w:r w:rsidR="00A82C08">
          <w:rPr>
            <w:sz w:val="20"/>
            <w:szCs w:val="20"/>
            <w:lang w:val="en-US"/>
          </w:rPr>
          <w:t>in</w:t>
        </w:r>
      </w:ins>
      <w:del w:id="215" w:author="Microsoft Office User" w:date="2018-02-11T12:38:00Z">
        <w:r w:rsidRPr="00094EB9" w:rsidDel="00326213">
          <w:rPr>
            <w:sz w:val="20"/>
            <w:szCs w:val="20"/>
            <w:lang w:val="en-US"/>
          </w:rPr>
          <w:delText>they need to intervene in</w:delText>
        </w:r>
      </w:del>
      <w:r w:rsidRPr="00094EB9">
        <w:rPr>
          <w:sz w:val="20"/>
          <w:szCs w:val="20"/>
          <w:lang w:val="en-US"/>
        </w:rPr>
        <w:t xml:space="preserve"> Max</w:t>
      </w:r>
      <w:del w:id="216" w:author="Microsoft Office User" w:date="2018-02-14T17:30:00Z">
        <w:r w:rsidRPr="00094EB9" w:rsidDel="00A82C08">
          <w:rPr>
            <w:sz w:val="20"/>
            <w:szCs w:val="20"/>
            <w:lang w:val="en-US"/>
          </w:rPr>
          <w:delText xml:space="preserve"> programming</w:delText>
        </w:r>
      </w:del>
      <w:r w:rsidRPr="00094EB9">
        <w:rPr>
          <w:sz w:val="20"/>
          <w:szCs w:val="20"/>
          <w:lang w:val="en-US"/>
        </w:rPr>
        <w:t>. The</w:t>
      </w:r>
      <w:ins w:id="217" w:author="Microsoft Office User" w:date="2018-02-11T12:39:00Z">
        <w:r w:rsidR="00326213">
          <w:rPr>
            <w:sz w:val="20"/>
            <w:szCs w:val="20"/>
            <w:lang w:val="en-US"/>
          </w:rPr>
          <w:t xml:space="preserve"> musicians</w:t>
        </w:r>
      </w:ins>
      <w:del w:id="218" w:author="Microsoft Office User" w:date="2018-02-11T12:39:00Z">
        <w:r w:rsidRPr="00094EB9" w:rsidDel="00326213">
          <w:rPr>
            <w:sz w:val="20"/>
            <w:szCs w:val="20"/>
            <w:lang w:val="en-US"/>
          </w:rPr>
          <w:delText>y</w:delText>
        </w:r>
      </w:del>
      <w:r w:rsidRPr="00094EB9">
        <w:rPr>
          <w:sz w:val="20"/>
          <w:szCs w:val="20"/>
          <w:lang w:val="en-US"/>
        </w:rPr>
        <w:t xml:space="preserve"> must, however, know the precise DSP operation made by the program</w:t>
      </w:r>
      <w:ins w:id="219" w:author="Microsoft Office User" w:date="2018-02-11T12:39:00Z">
        <w:r w:rsidR="00326213">
          <w:rPr>
            <w:sz w:val="20"/>
            <w:szCs w:val="20"/>
            <w:lang w:val="en-US"/>
          </w:rPr>
          <w:t xml:space="preserve">; </w:t>
        </w:r>
      </w:ins>
      <w:del w:id="220" w:author="Microsoft Office User" w:date="2018-02-11T12:39:00Z">
        <w:r w:rsidRPr="00094EB9" w:rsidDel="00326213">
          <w:rPr>
            <w:sz w:val="20"/>
            <w:szCs w:val="20"/>
            <w:lang w:val="en-US"/>
          </w:rPr>
          <w:delText xml:space="preserve">, and </w:delText>
        </w:r>
      </w:del>
      <w:r w:rsidRPr="00094EB9">
        <w:rPr>
          <w:sz w:val="20"/>
          <w:szCs w:val="20"/>
          <w:lang w:val="en-US"/>
        </w:rPr>
        <w:t xml:space="preserve">the program was designed </w:t>
      </w:r>
      <w:ins w:id="221" w:author="Microsoft Office User" w:date="2018-02-11T12:40:00Z">
        <w:r w:rsidR="00326213">
          <w:rPr>
            <w:sz w:val="20"/>
            <w:szCs w:val="20"/>
            <w:lang w:val="en-US"/>
          </w:rPr>
          <w:t xml:space="preserve">in such a way </w:t>
        </w:r>
      </w:ins>
      <w:del w:id="222" w:author="Microsoft Office User" w:date="2018-02-11T12:40:00Z">
        <w:r w:rsidRPr="00094EB9" w:rsidDel="00326213">
          <w:rPr>
            <w:sz w:val="20"/>
            <w:szCs w:val="20"/>
            <w:lang w:val="en-US"/>
          </w:rPr>
          <w:delText xml:space="preserve">to try to document </w:delText>
        </w:r>
      </w:del>
      <w:ins w:id="223" w:author="Microsoft Office User" w:date="2018-02-11T12:40:00Z">
        <w:r w:rsidR="00326213">
          <w:rPr>
            <w:sz w:val="20"/>
            <w:szCs w:val="20"/>
            <w:lang w:val="en-US"/>
          </w:rPr>
          <w:t xml:space="preserve">that </w:t>
        </w:r>
      </w:ins>
      <w:del w:id="224" w:author="Microsoft Office User" w:date="2018-02-14T17:30:00Z">
        <w:r w:rsidRPr="00094EB9" w:rsidDel="00A82C08">
          <w:rPr>
            <w:sz w:val="20"/>
            <w:szCs w:val="20"/>
            <w:lang w:val="en-US"/>
          </w:rPr>
          <w:delText xml:space="preserve">as much as possible </w:delText>
        </w:r>
      </w:del>
      <w:r w:rsidRPr="00094EB9">
        <w:rPr>
          <w:sz w:val="20"/>
          <w:szCs w:val="20"/>
          <w:lang w:val="en-US"/>
        </w:rPr>
        <w:t>all the features</w:t>
      </w:r>
      <w:ins w:id="225" w:author="Microsoft Office User" w:date="2018-02-11T12:40:00Z">
        <w:r w:rsidR="00326213">
          <w:rPr>
            <w:sz w:val="20"/>
            <w:szCs w:val="20"/>
            <w:lang w:val="en-US"/>
          </w:rPr>
          <w:t xml:space="preserve"> are</w:t>
        </w:r>
        <w:r w:rsidR="00326213" w:rsidRPr="00094EB9">
          <w:rPr>
            <w:sz w:val="20"/>
            <w:szCs w:val="20"/>
            <w:lang w:val="en-US"/>
          </w:rPr>
          <w:t xml:space="preserve"> </w:t>
        </w:r>
      </w:ins>
      <w:ins w:id="226" w:author="Microsoft Office User" w:date="2018-02-11T12:41:00Z">
        <w:r w:rsidR="00326213">
          <w:rPr>
            <w:sz w:val="20"/>
            <w:szCs w:val="20"/>
            <w:lang w:val="en-US"/>
          </w:rPr>
          <w:t>clearly documented</w:t>
        </w:r>
      </w:ins>
      <w:ins w:id="227" w:author="Microsoft Office User" w:date="2018-02-14T17:30:00Z">
        <w:r w:rsidR="00A82C08">
          <w:rPr>
            <w:sz w:val="20"/>
            <w:szCs w:val="20"/>
            <w:lang w:val="en-US"/>
          </w:rPr>
          <w:t xml:space="preserve"> </w:t>
        </w:r>
        <w:r w:rsidR="00A82C08" w:rsidRPr="00094EB9">
          <w:rPr>
            <w:sz w:val="20"/>
            <w:szCs w:val="20"/>
            <w:lang w:val="en-US"/>
          </w:rPr>
          <w:t>as much as possible</w:t>
        </w:r>
      </w:ins>
      <w:r w:rsidRPr="00094EB9">
        <w:rPr>
          <w:sz w:val="20"/>
          <w:szCs w:val="20"/>
          <w:lang w:val="en-US"/>
        </w:rPr>
        <w:t>.</w:t>
      </w:r>
    </w:p>
    <w:p w14:paraId="285080AA" w14:textId="77777777" w:rsidR="00523EAA" w:rsidRPr="00094EB9" w:rsidRDefault="00781A6A" w:rsidP="00523EAA">
      <w:pPr>
        <w:pStyle w:val="NormalWeb"/>
        <w:ind w:left="-30" w:hanging="30"/>
        <w:jc w:val="both"/>
        <w:rPr>
          <w:lang w:val="en-US"/>
        </w:rPr>
      </w:pPr>
      <w:r w:rsidRPr="00094EB9">
        <w:rPr>
          <w:rFonts w:ascii="Arial" w:hAnsi="Arial" w:cs="Arial"/>
          <w:color w:val="000000"/>
          <w:sz w:val="20"/>
          <w:szCs w:val="20"/>
          <w:lang w:val="en-US"/>
        </w:rPr>
        <w:fldChar w:fldCharType="begin"/>
      </w:r>
      <w:r w:rsidRPr="00094EB9">
        <w:rPr>
          <w:rFonts w:ascii="Arial" w:hAnsi="Arial" w:cs="Arial"/>
          <w:color w:val="000000"/>
          <w:sz w:val="20"/>
          <w:szCs w:val="20"/>
          <w:lang w:val="en-US"/>
        </w:rPr>
        <w:instrText xml:space="preserve"> INCLUDEPICTURE "https://lh4.googleusercontent.com/2KNKWmXLr2b3qDhkpXPyNfJqmdNm_SdB2ZoYaoTzdMtgpKx6cIhYNnzaV1fl9Szy5EAv6UyFejKJSznc_R4RghKMv3xUhxk5vG5E5lk0dciL3JyXsWSdM1Sa7DaDIPCdxbgDqIlu" \* MERGEFORMATINET </w:instrText>
      </w:r>
      <w:r w:rsidRPr="00094EB9">
        <w:rPr>
          <w:rFonts w:ascii="Arial" w:hAnsi="Arial" w:cs="Arial"/>
          <w:color w:val="000000"/>
          <w:sz w:val="20"/>
          <w:szCs w:val="20"/>
          <w:lang w:val="en-US"/>
        </w:rPr>
        <w:fldChar w:fldCharType="separate"/>
      </w:r>
      <w:r w:rsidRPr="00094EB9">
        <w:rPr>
          <w:rFonts w:ascii="Arial" w:hAnsi="Arial" w:cs="Arial"/>
          <w:noProof/>
          <w:color w:val="000000"/>
          <w:sz w:val="20"/>
          <w:szCs w:val="20"/>
        </w:rPr>
        <w:drawing>
          <wp:inline distT="0" distB="0" distL="0" distR="0" wp14:anchorId="69540316" wp14:editId="57074080">
            <wp:extent cx="3007572" cy="1699712"/>
            <wp:effectExtent l="0" t="0" r="0" b="0"/>
            <wp:docPr id="26" name="Picture 26" descr="https://lh4.googleusercontent.com/2KNKWmXLr2b3qDhkpXPyNfJqmdNm_SdB2ZoYaoTzdMtgpKx6cIhYNnzaV1fl9Szy5EAv6UyFejKJSznc_R4RghKMv3xUhxk5vG5E5lk0dciL3JyXsWSdM1Sa7DaDIPCdxbgDqIl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2KNKWmXLr2b3qDhkpXPyNfJqmdNm_SdB2ZoYaoTzdMtgpKx6cIhYNnzaV1fl9Szy5EAv6UyFejKJSznc_R4RghKMv3xUhxk5vG5E5lk0dciL3JyXsWSdM1Sa7DaDIPCdxbgDqIlu"/>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7572" cy="1699712"/>
                    </a:xfrm>
                    <a:prstGeom prst="rect">
                      <a:avLst/>
                    </a:prstGeom>
                    <a:noFill/>
                    <a:ln>
                      <a:noFill/>
                    </a:ln>
                  </pic:spPr>
                </pic:pic>
              </a:graphicData>
            </a:graphic>
          </wp:inline>
        </w:drawing>
      </w:r>
      <w:r w:rsidRPr="00094EB9">
        <w:rPr>
          <w:rFonts w:ascii="Arial" w:hAnsi="Arial" w:cs="Arial"/>
          <w:color w:val="000000"/>
          <w:sz w:val="20"/>
          <w:szCs w:val="20"/>
          <w:lang w:val="en-US"/>
        </w:rPr>
        <w:fldChar w:fldCharType="end"/>
      </w:r>
    </w:p>
    <w:p w14:paraId="3364C5F6" w14:textId="77777777" w:rsidR="00523EAA" w:rsidRPr="00094EB9" w:rsidRDefault="00523EAA" w:rsidP="00523EAA">
      <w:pPr>
        <w:pStyle w:val="NormalWeb"/>
        <w:ind w:left="-30" w:hanging="30"/>
        <w:jc w:val="both"/>
        <w:rPr>
          <w:sz w:val="18"/>
          <w:szCs w:val="20"/>
          <w:lang w:val="en-US"/>
        </w:rPr>
      </w:pPr>
      <w:r w:rsidRPr="00094EB9">
        <w:rPr>
          <w:b/>
          <w:sz w:val="18"/>
          <w:szCs w:val="20"/>
          <w:lang w:val="en-US"/>
        </w:rPr>
        <w:t>Fig</w:t>
      </w:r>
      <w:r w:rsidR="00094EB9" w:rsidRPr="00094EB9">
        <w:rPr>
          <w:b/>
          <w:sz w:val="18"/>
          <w:szCs w:val="20"/>
          <w:lang w:val="en-US"/>
        </w:rPr>
        <w:t>ure</w:t>
      </w:r>
      <w:r w:rsidRPr="00094EB9">
        <w:rPr>
          <w:b/>
          <w:sz w:val="18"/>
          <w:szCs w:val="20"/>
          <w:lang w:val="en-US"/>
        </w:rPr>
        <w:t xml:space="preserve"> 4. </w:t>
      </w:r>
      <w:r w:rsidR="00D85C25">
        <w:rPr>
          <w:sz w:val="18"/>
          <w:szCs w:val="20"/>
          <w:lang w:val="en-US"/>
        </w:rPr>
        <w:t>The main window</w:t>
      </w:r>
      <w:r w:rsidRPr="00094EB9">
        <w:rPr>
          <w:sz w:val="18"/>
          <w:szCs w:val="20"/>
          <w:lang w:val="en-US"/>
        </w:rPr>
        <w:t xml:space="preserve"> of the </w:t>
      </w:r>
      <w:proofErr w:type="spellStart"/>
      <w:r w:rsidRPr="00B43A66">
        <w:rPr>
          <w:i/>
          <w:sz w:val="18"/>
          <w:szCs w:val="20"/>
          <w:lang w:val="en-US"/>
        </w:rPr>
        <w:t>Smaqra</w:t>
      </w:r>
      <w:proofErr w:type="spellEnd"/>
      <w:r w:rsidRPr="00094EB9">
        <w:rPr>
          <w:sz w:val="18"/>
          <w:szCs w:val="20"/>
          <w:lang w:val="en-US"/>
        </w:rPr>
        <w:t xml:space="preserve"> patch for hybrid string quartet  (Arroyo, 2015)</w:t>
      </w:r>
    </w:p>
    <w:p w14:paraId="3C0B3DCB" w14:textId="77777777" w:rsidR="00523EAA" w:rsidRPr="00094EB9" w:rsidRDefault="00523EAA" w:rsidP="001D2136">
      <w:pPr>
        <w:pStyle w:val="Second-LevelHeadings"/>
        <w:tabs>
          <w:tab w:val="num" w:pos="360"/>
        </w:tabs>
        <w:rPr>
          <w:lang w:val="en-US"/>
        </w:rPr>
      </w:pPr>
      <w:r w:rsidRPr="00094EB9">
        <w:rPr>
          <w:szCs w:val="20"/>
          <w:lang w:val="en-US"/>
        </w:rPr>
        <w:t xml:space="preserve">3.3. French creation studios (CNCM) </w:t>
      </w:r>
    </w:p>
    <w:p w14:paraId="164E5CE8" w14:textId="4B6078A8" w:rsidR="00523EAA" w:rsidRPr="00094EB9" w:rsidRDefault="00523EAA">
      <w:pPr>
        <w:pStyle w:val="NormalWeb"/>
        <w:jc w:val="both"/>
        <w:rPr>
          <w:sz w:val="20"/>
          <w:szCs w:val="20"/>
          <w:lang w:val="en-US"/>
        </w:rPr>
        <w:pPrChange w:id="228" w:author="Microsoft Office User" w:date="2018-02-11T12:59:00Z">
          <w:pPr>
            <w:pStyle w:val="NormalWeb"/>
            <w:ind w:firstLine="405"/>
            <w:jc w:val="both"/>
          </w:pPr>
        </w:pPrChange>
      </w:pPr>
      <w:r w:rsidRPr="00094EB9">
        <w:rPr>
          <w:sz w:val="20"/>
          <w:szCs w:val="20"/>
          <w:lang w:val="en-US"/>
        </w:rPr>
        <w:t xml:space="preserve">A recent study conducted around the French National Centers for Music Creation (GRAME-Lyon, GMEM-Marseille, CIRM-Nice, </w:t>
      </w:r>
      <w:proofErr w:type="spellStart"/>
      <w:r w:rsidRPr="00094EB9">
        <w:rPr>
          <w:sz w:val="20"/>
          <w:szCs w:val="20"/>
          <w:lang w:val="en-US"/>
        </w:rPr>
        <w:t>Césaré</w:t>
      </w:r>
      <w:proofErr w:type="spellEnd"/>
      <w:r w:rsidRPr="00094EB9">
        <w:rPr>
          <w:sz w:val="20"/>
          <w:szCs w:val="20"/>
          <w:lang w:val="en-US"/>
        </w:rPr>
        <w:t xml:space="preserve">-Reims, La Muse </w:t>
      </w:r>
      <w:proofErr w:type="spellStart"/>
      <w:r w:rsidRPr="00094EB9">
        <w:rPr>
          <w:sz w:val="20"/>
          <w:szCs w:val="20"/>
          <w:lang w:val="en-US"/>
        </w:rPr>
        <w:t>en</w:t>
      </w:r>
      <w:proofErr w:type="spellEnd"/>
      <w:r w:rsidRPr="00094EB9">
        <w:rPr>
          <w:sz w:val="20"/>
          <w:szCs w:val="20"/>
          <w:lang w:val="en-US"/>
        </w:rPr>
        <w:t xml:space="preserve"> circuit-Paris-</w:t>
      </w:r>
      <w:proofErr w:type="spellStart"/>
      <w:r w:rsidRPr="00094EB9">
        <w:rPr>
          <w:sz w:val="20"/>
          <w:szCs w:val="20"/>
          <w:lang w:val="en-US"/>
        </w:rPr>
        <w:t>Alfortville</w:t>
      </w:r>
      <w:proofErr w:type="spellEnd"/>
      <w:r w:rsidRPr="00094EB9">
        <w:rPr>
          <w:sz w:val="20"/>
          <w:szCs w:val="20"/>
          <w:lang w:val="en-US"/>
        </w:rPr>
        <w:t xml:space="preserve">, SCRIME-Bordeaux) showed that there is no concerted action and no rigorous practices for the long-term preservation or documentation of live computer music. The </w:t>
      </w:r>
      <w:del w:id="229" w:author="Microsoft Office User" w:date="2018-02-14T17:32:00Z">
        <w:r w:rsidRPr="00094EB9" w:rsidDel="00A82C08">
          <w:rPr>
            <w:sz w:val="20"/>
            <w:szCs w:val="20"/>
            <w:lang w:val="en-US"/>
          </w:rPr>
          <w:delText>durations of the reception</w:delText>
        </w:r>
      </w:del>
      <w:ins w:id="230" w:author="Microsoft Office User" w:date="2018-02-14T17:32:00Z">
        <w:r w:rsidR="00A82C08">
          <w:rPr>
            <w:sz w:val="20"/>
            <w:szCs w:val="20"/>
            <w:lang w:val="en-US"/>
          </w:rPr>
          <w:t>length</w:t>
        </w:r>
      </w:ins>
      <w:r w:rsidRPr="00094EB9">
        <w:rPr>
          <w:sz w:val="20"/>
          <w:szCs w:val="20"/>
          <w:lang w:val="en-US"/>
        </w:rPr>
        <w:t xml:space="preserve"> of</w:t>
      </w:r>
      <w:del w:id="231" w:author="Microsoft Office User" w:date="2018-02-14T17:32:00Z">
        <w:r w:rsidRPr="00094EB9" w:rsidDel="00A82C08">
          <w:rPr>
            <w:sz w:val="20"/>
            <w:szCs w:val="20"/>
            <w:lang w:val="en-US"/>
          </w:rPr>
          <w:delText xml:space="preserve"> the</w:delText>
        </w:r>
      </w:del>
      <w:r w:rsidRPr="00094EB9">
        <w:rPr>
          <w:sz w:val="20"/>
          <w:szCs w:val="20"/>
          <w:lang w:val="en-US"/>
        </w:rPr>
        <w:t xml:space="preserve"> composers</w:t>
      </w:r>
      <w:ins w:id="232" w:author="Microsoft Office User" w:date="2018-02-14T17:32:00Z">
        <w:r w:rsidR="00A82C08">
          <w:rPr>
            <w:sz w:val="20"/>
            <w:szCs w:val="20"/>
            <w:lang w:val="en-US"/>
          </w:rPr>
          <w:t xml:space="preserve">’ residencies </w:t>
        </w:r>
      </w:ins>
      <w:del w:id="233" w:author="Microsoft Office User" w:date="2018-02-14T17:32:00Z">
        <w:r w:rsidRPr="00094EB9" w:rsidDel="00A82C08">
          <w:rPr>
            <w:sz w:val="20"/>
            <w:szCs w:val="20"/>
            <w:lang w:val="en-US"/>
          </w:rPr>
          <w:delText xml:space="preserve"> </w:delText>
        </w:r>
      </w:del>
      <w:r w:rsidRPr="00094EB9">
        <w:rPr>
          <w:sz w:val="20"/>
          <w:szCs w:val="20"/>
          <w:lang w:val="en-US"/>
        </w:rPr>
        <w:t xml:space="preserve">for a creation </w:t>
      </w:r>
      <w:del w:id="234" w:author="Microsoft Office User" w:date="2018-02-14T17:32:00Z">
        <w:r w:rsidRPr="00094EB9" w:rsidDel="00A82C08">
          <w:rPr>
            <w:sz w:val="20"/>
            <w:szCs w:val="20"/>
            <w:lang w:val="en-US"/>
          </w:rPr>
          <w:delText xml:space="preserve">are </w:delText>
        </w:r>
      </w:del>
      <w:ins w:id="235" w:author="Microsoft Office User" w:date="2018-02-14T17:32:00Z">
        <w:r w:rsidR="00A82C08">
          <w:rPr>
            <w:sz w:val="20"/>
            <w:szCs w:val="20"/>
            <w:lang w:val="en-US"/>
          </w:rPr>
          <w:t>is</w:t>
        </w:r>
        <w:r w:rsidR="00A82C08" w:rsidRPr="00094EB9">
          <w:rPr>
            <w:sz w:val="20"/>
            <w:szCs w:val="20"/>
            <w:lang w:val="en-US"/>
          </w:rPr>
          <w:t xml:space="preserve"> </w:t>
        </w:r>
      </w:ins>
      <w:r w:rsidRPr="00094EB9">
        <w:rPr>
          <w:sz w:val="20"/>
          <w:szCs w:val="20"/>
          <w:lang w:val="en-US"/>
        </w:rPr>
        <w:t xml:space="preserve">often short (a few weeks) which does not </w:t>
      </w:r>
      <w:del w:id="236" w:author="Microsoft Office User" w:date="2018-02-14T17:32:00Z">
        <w:r w:rsidRPr="00094EB9" w:rsidDel="00A82C08">
          <w:rPr>
            <w:sz w:val="20"/>
            <w:szCs w:val="20"/>
            <w:lang w:val="en-US"/>
          </w:rPr>
          <w:delText xml:space="preserve">give </w:delText>
        </w:r>
      </w:del>
      <w:ins w:id="237" w:author="Microsoft Office User" w:date="2018-02-14T17:32:00Z">
        <w:r w:rsidR="00A82C08">
          <w:rPr>
            <w:sz w:val="20"/>
            <w:szCs w:val="20"/>
            <w:lang w:val="en-US"/>
          </w:rPr>
          <w:t>leave any</w:t>
        </w:r>
        <w:r w:rsidR="00A82C08" w:rsidRPr="00094EB9">
          <w:rPr>
            <w:sz w:val="20"/>
            <w:szCs w:val="20"/>
            <w:lang w:val="en-US"/>
          </w:rPr>
          <w:t xml:space="preserve"> </w:t>
        </w:r>
      </w:ins>
      <w:r w:rsidRPr="00094EB9">
        <w:rPr>
          <w:sz w:val="20"/>
          <w:szCs w:val="20"/>
          <w:lang w:val="en-US"/>
        </w:rPr>
        <w:t xml:space="preserve">time </w:t>
      </w:r>
      <w:ins w:id="238" w:author="Microsoft Office User" w:date="2018-02-14T17:33:00Z">
        <w:r w:rsidR="00A82C08">
          <w:rPr>
            <w:sz w:val="20"/>
            <w:szCs w:val="20"/>
            <w:lang w:val="en-US"/>
          </w:rPr>
          <w:t>for</w:t>
        </w:r>
      </w:ins>
      <w:del w:id="239" w:author="Microsoft Office User" w:date="2018-02-14T17:32:00Z">
        <w:r w:rsidRPr="00094EB9" w:rsidDel="00A82C08">
          <w:rPr>
            <w:sz w:val="20"/>
            <w:szCs w:val="20"/>
            <w:lang w:val="en-US"/>
          </w:rPr>
          <w:delText>to</w:delText>
        </w:r>
      </w:del>
      <w:r w:rsidRPr="00094EB9">
        <w:rPr>
          <w:sz w:val="20"/>
          <w:szCs w:val="20"/>
          <w:lang w:val="en-US"/>
        </w:rPr>
        <w:t xml:space="preserve"> document</w:t>
      </w:r>
      <w:ins w:id="240" w:author="Microsoft Office User" w:date="2018-02-14T17:33:00Z">
        <w:r w:rsidR="00A82C08">
          <w:rPr>
            <w:sz w:val="20"/>
            <w:szCs w:val="20"/>
            <w:lang w:val="en-US"/>
          </w:rPr>
          <w:t>ation</w:t>
        </w:r>
      </w:ins>
      <w:r w:rsidRPr="00094EB9">
        <w:rPr>
          <w:sz w:val="20"/>
          <w:szCs w:val="20"/>
          <w:lang w:val="en-US"/>
        </w:rPr>
        <w:t>. As a general rule, files are saved, works are recorded, sometimes filmed, electronic parts are sometimes recorded separately as audio files. The trend is to avoid closed commercial tools for real-time works, and limit themselves to standard objects (for Max patches).</w:t>
      </w:r>
    </w:p>
    <w:p w14:paraId="574EE0AF" w14:textId="00E620CD" w:rsidR="00523EAA" w:rsidRPr="00094EB9" w:rsidRDefault="00523EAA">
      <w:pPr>
        <w:pStyle w:val="NormalWeb"/>
        <w:ind w:firstLine="142"/>
        <w:jc w:val="both"/>
        <w:rPr>
          <w:sz w:val="20"/>
          <w:szCs w:val="20"/>
          <w:lang w:val="en-US"/>
        </w:rPr>
        <w:pPrChange w:id="241" w:author="Microsoft Office User" w:date="2018-02-11T12:59:00Z">
          <w:pPr>
            <w:pStyle w:val="NormalWeb"/>
            <w:ind w:firstLine="405"/>
            <w:jc w:val="both"/>
          </w:pPr>
        </w:pPrChange>
      </w:pPr>
      <w:r w:rsidRPr="00094EB9">
        <w:rPr>
          <w:sz w:val="20"/>
          <w:szCs w:val="20"/>
          <w:lang w:val="en-US"/>
        </w:rPr>
        <w:t xml:space="preserve">The question of the backups concerns </w:t>
      </w:r>
      <w:del w:id="242" w:author="Microsoft Office User" w:date="2018-02-14T17:33:00Z">
        <w:r w:rsidRPr="00094EB9" w:rsidDel="00A82C08">
          <w:rPr>
            <w:sz w:val="20"/>
            <w:szCs w:val="20"/>
            <w:lang w:val="en-US"/>
          </w:rPr>
          <w:delText xml:space="preserve">as much </w:delText>
        </w:r>
      </w:del>
      <w:r w:rsidRPr="00094EB9">
        <w:rPr>
          <w:sz w:val="20"/>
          <w:szCs w:val="20"/>
          <w:lang w:val="en-US"/>
        </w:rPr>
        <w:t>the problem of the</w:t>
      </w:r>
      <w:ins w:id="243" w:author="Microsoft Office User" w:date="2018-02-14T17:34:00Z">
        <w:r w:rsidR="00A82C08">
          <w:rPr>
            <w:sz w:val="20"/>
            <w:szCs w:val="20"/>
            <w:lang w:val="en-US"/>
          </w:rPr>
          <w:t xml:space="preserve"> programs’</w:t>
        </w:r>
      </w:ins>
      <w:r w:rsidRPr="00094EB9">
        <w:rPr>
          <w:sz w:val="20"/>
          <w:szCs w:val="20"/>
          <w:lang w:val="en-US"/>
        </w:rPr>
        <w:t xml:space="preserve"> DSP architecture</w:t>
      </w:r>
      <w:del w:id="244" w:author="Microsoft Office User" w:date="2018-02-14T17:34:00Z">
        <w:r w:rsidRPr="00094EB9" w:rsidDel="00A82C08">
          <w:rPr>
            <w:sz w:val="20"/>
            <w:szCs w:val="20"/>
            <w:lang w:val="en-US"/>
          </w:rPr>
          <w:delText xml:space="preserve"> of the programs</w:delText>
        </w:r>
      </w:del>
      <w:ins w:id="245" w:author="Microsoft Office User" w:date="2018-02-14T17:34:00Z">
        <w:r w:rsidR="00A82C08">
          <w:rPr>
            <w:sz w:val="20"/>
            <w:szCs w:val="20"/>
            <w:lang w:val="en-US"/>
          </w:rPr>
          <w:t>,</w:t>
        </w:r>
      </w:ins>
      <w:del w:id="246" w:author="Microsoft Office User" w:date="2018-02-14T17:34:00Z">
        <w:r w:rsidRPr="00094EB9" w:rsidDel="00A82C08">
          <w:rPr>
            <w:sz w:val="20"/>
            <w:szCs w:val="20"/>
            <w:lang w:val="en-US"/>
          </w:rPr>
          <w:delText xml:space="preserve"> as that of the</w:delText>
        </w:r>
      </w:del>
      <w:r w:rsidRPr="00094EB9">
        <w:rPr>
          <w:sz w:val="20"/>
          <w:szCs w:val="20"/>
          <w:lang w:val="en-US"/>
        </w:rPr>
        <w:t xml:space="preserve"> </w:t>
      </w:r>
      <w:ins w:id="247" w:author="Microsoft Office User" w:date="2018-02-14T17:35:00Z">
        <w:r w:rsidR="000A4D95">
          <w:rPr>
            <w:sz w:val="20"/>
            <w:szCs w:val="20"/>
            <w:lang w:val="en-US"/>
          </w:rPr>
          <w:t xml:space="preserve">the </w:t>
        </w:r>
      </w:ins>
      <w:r w:rsidRPr="00094EB9">
        <w:rPr>
          <w:sz w:val="20"/>
          <w:szCs w:val="20"/>
          <w:lang w:val="en-US"/>
        </w:rPr>
        <w:t>management of the events (triggering, presets, score following)</w:t>
      </w:r>
      <w:ins w:id="248" w:author="Microsoft Office User" w:date="2018-02-14T17:34:00Z">
        <w:r w:rsidR="00A82C08">
          <w:rPr>
            <w:sz w:val="20"/>
            <w:szCs w:val="20"/>
            <w:lang w:val="en-US"/>
          </w:rPr>
          <w:t>,</w:t>
        </w:r>
      </w:ins>
      <w:r w:rsidRPr="00094EB9">
        <w:rPr>
          <w:sz w:val="20"/>
          <w:szCs w:val="20"/>
          <w:lang w:val="en-US"/>
        </w:rPr>
        <w:t xml:space="preserve"> and </w:t>
      </w:r>
      <w:ins w:id="249" w:author="Microsoft Office User" w:date="2018-02-14T17:35:00Z">
        <w:r w:rsidR="000A4D95">
          <w:rPr>
            <w:sz w:val="20"/>
            <w:szCs w:val="20"/>
            <w:lang w:val="en-US"/>
          </w:rPr>
          <w:t xml:space="preserve">the </w:t>
        </w:r>
      </w:ins>
      <w:del w:id="250" w:author="Microsoft Office User" w:date="2018-02-14T17:34:00Z">
        <w:r w:rsidRPr="00094EB9" w:rsidDel="00A82C08">
          <w:rPr>
            <w:sz w:val="20"/>
            <w:szCs w:val="20"/>
            <w:lang w:val="en-US"/>
          </w:rPr>
          <w:delText xml:space="preserve">that of the </w:delText>
        </w:r>
      </w:del>
      <w:r w:rsidRPr="00094EB9">
        <w:rPr>
          <w:sz w:val="20"/>
          <w:szCs w:val="20"/>
          <w:lang w:val="en-US"/>
        </w:rPr>
        <w:t xml:space="preserve">interfaces for </w:t>
      </w:r>
      <w:r w:rsidR="00094EB9" w:rsidRPr="00094EB9">
        <w:rPr>
          <w:sz w:val="20"/>
          <w:szCs w:val="20"/>
          <w:lang w:val="en-US"/>
        </w:rPr>
        <w:t>gestural controls</w:t>
      </w:r>
      <w:r w:rsidRPr="00094EB9">
        <w:rPr>
          <w:sz w:val="20"/>
          <w:szCs w:val="20"/>
          <w:lang w:val="en-US"/>
        </w:rPr>
        <w:t>.</w:t>
      </w:r>
    </w:p>
    <w:p w14:paraId="080E8074" w14:textId="77777777" w:rsidR="00523EAA" w:rsidRPr="00094EB9" w:rsidRDefault="00523EAA">
      <w:pPr>
        <w:pStyle w:val="NormalWeb"/>
        <w:ind w:firstLine="142"/>
        <w:jc w:val="both"/>
        <w:rPr>
          <w:sz w:val="20"/>
          <w:szCs w:val="20"/>
          <w:lang w:val="en-US"/>
        </w:rPr>
        <w:pPrChange w:id="251" w:author="Microsoft Office User" w:date="2018-02-11T12:59:00Z">
          <w:pPr>
            <w:pStyle w:val="NormalWeb"/>
            <w:ind w:firstLine="405"/>
          </w:pPr>
        </w:pPrChange>
      </w:pPr>
      <w:r w:rsidRPr="00094EB9">
        <w:rPr>
          <w:sz w:val="20"/>
          <w:szCs w:val="20"/>
          <w:lang w:val="en-US"/>
        </w:rPr>
        <w:t>A few years ago, however, the national research agency in France (ANR) funded several research projects to find solutions to this question.</w:t>
      </w:r>
    </w:p>
    <w:p w14:paraId="2F62A4AE" w14:textId="77777777" w:rsidR="00523EAA" w:rsidRPr="00094EB9" w:rsidRDefault="00523EAA" w:rsidP="00523EAA">
      <w:pPr>
        <w:spacing w:after="240"/>
        <w:rPr>
          <w:lang w:val="en-US"/>
        </w:rPr>
      </w:pPr>
    </w:p>
    <w:p w14:paraId="76546613" w14:textId="77777777" w:rsidR="00523EAA" w:rsidRPr="00D85C25" w:rsidRDefault="00523EAA" w:rsidP="00D85C25">
      <w:pPr>
        <w:pStyle w:val="First-LevelHeadings"/>
        <w:tabs>
          <w:tab w:val="num" w:pos="0"/>
        </w:tabs>
        <w:ind w:left="420" w:hanging="420"/>
        <w:rPr>
          <w:rFonts w:eastAsia="MS Mincho"/>
          <w:szCs w:val="20"/>
          <w:lang w:val="en-US" w:eastAsia="ar-SA"/>
        </w:rPr>
      </w:pPr>
      <w:r w:rsidRPr="00D85C25">
        <w:rPr>
          <w:rFonts w:eastAsia="MS Mincho"/>
          <w:szCs w:val="20"/>
          <w:lang w:val="en-US" w:eastAsia="ar-SA"/>
        </w:rPr>
        <w:t>4.</w:t>
      </w:r>
      <w:r w:rsidRPr="00E56FE6">
        <w:rPr>
          <w:rFonts w:eastAsia="MS Mincho"/>
          <w:szCs w:val="20"/>
          <w:lang w:val="en-US" w:eastAsia="ar-SA"/>
          <w:rPrChange w:id="252" w:author="Microsoft Office User" w:date="2018-02-11T12:02:00Z">
            <w:rPr>
              <w:rFonts w:eastAsia="MS Mincho"/>
              <w:szCs w:val="20"/>
              <w:lang w:eastAsia="ar-SA"/>
            </w:rPr>
          </w:rPrChange>
        </w:rPr>
        <w:tab/>
      </w:r>
      <w:r w:rsidRPr="00D85C25">
        <w:rPr>
          <w:rFonts w:eastAsia="MS Mincho"/>
          <w:szCs w:val="20"/>
          <w:lang w:val="en-US" w:eastAsia="ar-SA"/>
        </w:rPr>
        <w:t xml:space="preserve">Ircam repertoire </w:t>
      </w:r>
    </w:p>
    <w:p w14:paraId="1EDCCFF4" w14:textId="77777777" w:rsidR="00523EAA" w:rsidRPr="00094EB9" w:rsidRDefault="00523EAA" w:rsidP="001D2136">
      <w:pPr>
        <w:pStyle w:val="Second-LevelHeadings"/>
        <w:tabs>
          <w:tab w:val="num" w:pos="360"/>
        </w:tabs>
        <w:rPr>
          <w:lang w:val="en-US"/>
        </w:rPr>
      </w:pPr>
      <w:r w:rsidRPr="00094EB9">
        <w:rPr>
          <w:szCs w:val="20"/>
          <w:lang w:val="en-US"/>
        </w:rPr>
        <w:t>4.1. Documentation in previous preservation projects</w:t>
      </w:r>
    </w:p>
    <w:p w14:paraId="18229098" w14:textId="151B7EBE" w:rsidR="00523EAA" w:rsidRPr="00094EB9" w:rsidRDefault="00523EAA" w:rsidP="00523EAA">
      <w:pPr>
        <w:pStyle w:val="NormalWeb"/>
        <w:jc w:val="both"/>
        <w:rPr>
          <w:sz w:val="20"/>
          <w:szCs w:val="20"/>
          <w:lang w:val="en-US"/>
        </w:rPr>
      </w:pPr>
      <w:r w:rsidRPr="00094EB9">
        <w:rPr>
          <w:sz w:val="20"/>
          <w:szCs w:val="20"/>
          <w:lang w:val="en-US"/>
        </w:rPr>
        <w:t xml:space="preserve">The </w:t>
      </w:r>
      <w:proofErr w:type="spellStart"/>
      <w:r w:rsidRPr="00094EB9">
        <w:rPr>
          <w:sz w:val="20"/>
          <w:szCs w:val="20"/>
          <w:lang w:val="en-US"/>
        </w:rPr>
        <w:t>Mustica</w:t>
      </w:r>
      <w:proofErr w:type="spellEnd"/>
      <w:r w:rsidRPr="00094EB9">
        <w:rPr>
          <w:sz w:val="20"/>
          <w:szCs w:val="20"/>
          <w:lang w:val="en-US"/>
        </w:rPr>
        <w:t xml:space="preserve"> Research Initiative was an international project led and coordinated by the University of Technology of </w:t>
      </w:r>
      <w:proofErr w:type="spellStart"/>
      <w:r w:rsidRPr="00094EB9">
        <w:rPr>
          <w:sz w:val="20"/>
          <w:szCs w:val="20"/>
          <w:lang w:val="en-US"/>
        </w:rPr>
        <w:t>Compiègne</w:t>
      </w:r>
      <w:proofErr w:type="spellEnd"/>
      <w:r w:rsidRPr="00094EB9">
        <w:rPr>
          <w:sz w:val="20"/>
          <w:szCs w:val="20"/>
          <w:lang w:val="en-US"/>
        </w:rPr>
        <w:t>, built on a collaboration between two contemporary music institutions (IRCAM and GRM/INA), by performing research on the topic of contemporary music preservation between 2003 and 2004 [</w:t>
      </w:r>
      <w:r w:rsidR="0055253B">
        <w:rPr>
          <w:sz w:val="20"/>
          <w:szCs w:val="20"/>
          <w:lang w:val="en-US"/>
        </w:rPr>
        <w:t>7</w:t>
      </w:r>
      <w:r w:rsidRPr="00094EB9">
        <w:rPr>
          <w:sz w:val="20"/>
          <w:szCs w:val="20"/>
          <w:lang w:val="en-US"/>
        </w:rPr>
        <w:t>]</w:t>
      </w:r>
      <w:r w:rsidR="008F6587">
        <w:rPr>
          <w:sz w:val="20"/>
          <w:szCs w:val="20"/>
          <w:lang w:val="en-US"/>
        </w:rPr>
        <w:t>[</w:t>
      </w:r>
      <w:r w:rsidR="0055253B">
        <w:rPr>
          <w:sz w:val="20"/>
          <w:szCs w:val="20"/>
          <w:lang w:val="en-US"/>
        </w:rPr>
        <w:t>8</w:t>
      </w:r>
      <w:r w:rsidR="008F6587">
        <w:rPr>
          <w:sz w:val="20"/>
          <w:szCs w:val="20"/>
          <w:lang w:val="en-US"/>
        </w:rPr>
        <w:t>]</w:t>
      </w:r>
      <w:r w:rsidRPr="00094EB9">
        <w:rPr>
          <w:sz w:val="20"/>
          <w:szCs w:val="20"/>
          <w:lang w:val="en-US"/>
        </w:rPr>
        <w:t xml:space="preserve">. At the end of October 2006, </w:t>
      </w:r>
      <w:del w:id="253" w:author="Microsoft Office User" w:date="2018-02-26T14:55:00Z">
        <w:r w:rsidRPr="00094EB9" w:rsidDel="00DD781D">
          <w:rPr>
            <w:sz w:val="20"/>
            <w:szCs w:val="20"/>
            <w:lang w:val="en-US"/>
          </w:rPr>
          <w:delText>it contained</w:delText>
        </w:r>
      </w:del>
      <w:ins w:id="254" w:author="Microsoft Office User" w:date="2018-02-26T14:55:00Z">
        <w:r w:rsidR="00DD781D">
          <w:rPr>
            <w:sz w:val="20"/>
            <w:szCs w:val="20"/>
            <w:lang w:val="en-US"/>
          </w:rPr>
          <w:t>the project had catalogued</w:t>
        </w:r>
      </w:ins>
      <w:r w:rsidRPr="00094EB9">
        <w:rPr>
          <w:sz w:val="20"/>
          <w:szCs w:val="20"/>
          <w:lang w:val="en-US"/>
        </w:rPr>
        <w:t xml:space="preserve"> 54 references concerning IRCAM works. It provided access to many sources of information: a PDF documentation generated on the fly (including the main patch, the loudspeaker implementation, the audio-MIDI setup), audio excerpts generally in MP3 format,</w:t>
      </w:r>
      <w:ins w:id="255" w:author="Microsoft Office User" w:date="2018-02-26T14:58:00Z">
        <w:r w:rsidR="00DD781D">
          <w:rPr>
            <w:sz w:val="20"/>
            <w:szCs w:val="20"/>
            <w:lang w:val="en-US"/>
          </w:rPr>
          <w:t xml:space="preserve"> </w:t>
        </w:r>
      </w:ins>
      <w:del w:id="256" w:author="Microsoft Office User" w:date="2018-02-26T14:58:00Z">
        <w:r w:rsidRPr="00094EB9" w:rsidDel="00DD781D">
          <w:rPr>
            <w:sz w:val="20"/>
            <w:szCs w:val="20"/>
            <w:lang w:val="en-US"/>
          </w:rPr>
          <w:delText xml:space="preserve"> BRAHMS </w:delText>
        </w:r>
      </w:del>
      <w:r w:rsidRPr="00094EB9">
        <w:rPr>
          <w:sz w:val="20"/>
          <w:szCs w:val="20"/>
          <w:lang w:val="en-US"/>
        </w:rPr>
        <w:t xml:space="preserve">pages </w:t>
      </w:r>
      <w:ins w:id="257" w:author="Microsoft Office User" w:date="2018-02-26T14:57:00Z">
        <w:r w:rsidR="00DD781D">
          <w:rPr>
            <w:sz w:val="20"/>
            <w:szCs w:val="20"/>
            <w:lang w:val="en-US"/>
          </w:rPr>
          <w:t xml:space="preserve">in the </w:t>
        </w:r>
      </w:ins>
      <w:ins w:id="258" w:author="Microsoft Office User" w:date="2018-02-26T14:58:00Z">
        <w:r w:rsidR="00DD781D">
          <w:rPr>
            <w:sz w:val="20"/>
            <w:szCs w:val="20"/>
            <w:lang w:val="en-US"/>
          </w:rPr>
          <w:t>BRAHMS</w:t>
        </w:r>
      </w:ins>
      <w:ins w:id="259" w:author="Microsoft Office User" w:date="2018-02-26T14:57:00Z">
        <w:r w:rsidR="00DD781D">
          <w:rPr>
            <w:sz w:val="20"/>
            <w:szCs w:val="20"/>
            <w:lang w:val="en-US"/>
          </w:rPr>
          <w:t xml:space="preserve"> database </w:t>
        </w:r>
      </w:ins>
      <w:r w:rsidRPr="00094EB9">
        <w:rPr>
          <w:sz w:val="20"/>
          <w:szCs w:val="20"/>
          <w:lang w:val="en-US"/>
        </w:rPr>
        <w:t>about the composer and the work, various publications and a possibility of purchasing the CD.</w:t>
      </w:r>
    </w:p>
    <w:p w14:paraId="0111DF9B" w14:textId="163BD8A2" w:rsidR="00523EAA" w:rsidRPr="00094EB9" w:rsidRDefault="00523EAA">
      <w:pPr>
        <w:pStyle w:val="NormalWeb"/>
        <w:ind w:firstLine="142"/>
        <w:jc w:val="both"/>
        <w:rPr>
          <w:sz w:val="20"/>
          <w:szCs w:val="20"/>
          <w:lang w:val="en-US"/>
        </w:rPr>
        <w:pPrChange w:id="260" w:author="Microsoft Office User" w:date="2018-02-11T12:59:00Z">
          <w:pPr>
            <w:pStyle w:val="NormalWeb"/>
            <w:jc w:val="both"/>
          </w:pPr>
        </w:pPrChange>
      </w:pPr>
      <w:r w:rsidRPr="00094EB9">
        <w:rPr>
          <w:sz w:val="20"/>
          <w:szCs w:val="20"/>
          <w:lang w:val="en-US"/>
        </w:rPr>
        <w:t xml:space="preserve">The ASTREE </w:t>
      </w:r>
      <w:ins w:id="261" w:author="Microsoft Office User" w:date="2018-02-26T14:58:00Z">
        <w:r w:rsidR="00DD781D">
          <w:rPr>
            <w:sz w:val="20"/>
            <w:szCs w:val="20"/>
            <w:lang w:val="en-US"/>
          </w:rPr>
          <w:t xml:space="preserve">project </w:t>
        </w:r>
      </w:ins>
      <w:r w:rsidRPr="00094EB9">
        <w:rPr>
          <w:sz w:val="20"/>
          <w:szCs w:val="20"/>
          <w:lang w:val="en-US"/>
        </w:rPr>
        <w:t>(Analysis and Synthesis of Real-Time Sound Processing</w:t>
      </w:r>
      <w:del w:id="262" w:author="Microsoft Office User" w:date="2018-02-26T14:58:00Z">
        <w:r w:rsidRPr="00094EB9" w:rsidDel="00DD781D">
          <w:rPr>
            <w:sz w:val="20"/>
            <w:szCs w:val="20"/>
            <w:lang w:val="en-US"/>
          </w:rPr>
          <w:delText>) project (</w:delText>
        </w:r>
      </w:del>
      <w:ins w:id="263" w:author="Microsoft Office User" w:date="2018-02-26T14:58:00Z">
        <w:r w:rsidR="00DD781D">
          <w:rPr>
            <w:sz w:val="20"/>
            <w:szCs w:val="20"/>
            <w:lang w:val="en-US"/>
          </w:rPr>
          <w:t xml:space="preserve">, </w:t>
        </w:r>
      </w:ins>
      <w:r w:rsidRPr="00094EB9">
        <w:rPr>
          <w:sz w:val="20"/>
          <w:szCs w:val="20"/>
          <w:lang w:val="en-US"/>
        </w:rPr>
        <w:t xml:space="preserve">2009-2011) </w:t>
      </w:r>
      <w:del w:id="264" w:author="Microsoft Office User" w:date="2018-02-26T14:59:00Z">
        <w:r w:rsidRPr="00094EB9" w:rsidDel="00DD781D">
          <w:rPr>
            <w:sz w:val="20"/>
            <w:szCs w:val="20"/>
            <w:lang w:val="en-US"/>
          </w:rPr>
          <w:delText xml:space="preserve">gathered </w:delText>
        </w:r>
      </w:del>
      <w:ins w:id="265" w:author="Microsoft Office User" w:date="2018-02-26T14:59:00Z">
        <w:r w:rsidR="00DD781D">
          <w:rPr>
            <w:sz w:val="20"/>
            <w:szCs w:val="20"/>
            <w:lang w:val="en-US"/>
          </w:rPr>
          <w:t>brought together</w:t>
        </w:r>
        <w:r w:rsidR="00DD781D" w:rsidRPr="00094EB9">
          <w:rPr>
            <w:sz w:val="20"/>
            <w:szCs w:val="20"/>
            <w:lang w:val="en-US"/>
          </w:rPr>
          <w:t xml:space="preserve"> </w:t>
        </w:r>
      </w:ins>
      <w:r w:rsidRPr="00094EB9">
        <w:rPr>
          <w:sz w:val="20"/>
          <w:szCs w:val="20"/>
          <w:lang w:val="en-US"/>
        </w:rPr>
        <w:t xml:space="preserve">IRCAM, GRAME, </w:t>
      </w:r>
      <w:proofErr w:type="spellStart"/>
      <w:r w:rsidRPr="00094EB9">
        <w:rPr>
          <w:sz w:val="20"/>
          <w:szCs w:val="20"/>
          <w:lang w:val="en-US"/>
        </w:rPr>
        <w:t>Armines</w:t>
      </w:r>
      <w:proofErr w:type="spellEnd"/>
      <w:r w:rsidRPr="00094EB9">
        <w:rPr>
          <w:sz w:val="20"/>
          <w:szCs w:val="20"/>
          <w:lang w:val="en-US"/>
        </w:rPr>
        <w:t xml:space="preserve">/CRI, and CIEREC (University of Saint-Etienne) and focused on the </w:t>
      </w:r>
      <w:r w:rsidR="008F6587" w:rsidRPr="00094EB9">
        <w:rPr>
          <w:sz w:val="20"/>
          <w:szCs w:val="20"/>
          <w:lang w:val="en-US"/>
        </w:rPr>
        <w:t>elicitation</w:t>
      </w:r>
      <w:r w:rsidRPr="00094EB9">
        <w:rPr>
          <w:sz w:val="20"/>
          <w:szCs w:val="20"/>
          <w:lang w:val="en-US"/>
        </w:rPr>
        <w:t xml:space="preserve"> of live electronic processes </w:t>
      </w:r>
      <w:del w:id="266" w:author="Microsoft Office User" w:date="2018-02-26T14:59:00Z">
        <w:r w:rsidRPr="00094EB9" w:rsidDel="00DD781D">
          <w:rPr>
            <w:sz w:val="20"/>
            <w:szCs w:val="20"/>
            <w:lang w:val="en-US"/>
          </w:rPr>
          <w:delText>thanks to</w:delText>
        </w:r>
      </w:del>
      <w:ins w:id="267" w:author="Microsoft Office User" w:date="2018-02-26T14:59:00Z">
        <w:r w:rsidR="00DD781D">
          <w:rPr>
            <w:sz w:val="20"/>
            <w:szCs w:val="20"/>
            <w:lang w:val="en-US"/>
          </w:rPr>
          <w:t>using the</w:t>
        </w:r>
      </w:ins>
      <w:r w:rsidRPr="00094EB9">
        <w:rPr>
          <w:sz w:val="20"/>
          <w:szCs w:val="20"/>
          <w:lang w:val="en-US"/>
        </w:rPr>
        <w:t xml:space="preserve"> Faust language developed by GRAME since 2000, the generation of</w:t>
      </w:r>
      <w:del w:id="268" w:author="Microsoft Office User" w:date="2018-02-26T15:00:00Z">
        <w:r w:rsidRPr="00094EB9" w:rsidDel="00DD781D">
          <w:rPr>
            <w:sz w:val="20"/>
            <w:szCs w:val="20"/>
            <w:lang w:val="en-US"/>
          </w:rPr>
          <w:delText xml:space="preserve"> a</w:delText>
        </w:r>
      </w:del>
      <w:r w:rsidRPr="00094EB9">
        <w:rPr>
          <w:sz w:val="20"/>
          <w:szCs w:val="20"/>
          <w:lang w:val="en-US"/>
        </w:rPr>
        <w:t xml:space="preserve"> documentation, and the constitution of knowledge based on these processes. It </w:t>
      </w:r>
      <w:del w:id="269" w:author="Microsoft Office User" w:date="2018-02-26T15:00:00Z">
        <w:r w:rsidRPr="00094EB9" w:rsidDel="00DD781D">
          <w:rPr>
            <w:sz w:val="20"/>
            <w:szCs w:val="20"/>
            <w:lang w:val="en-US"/>
          </w:rPr>
          <w:delText>especially gave</w:delText>
        </w:r>
      </w:del>
      <w:ins w:id="270" w:author="Microsoft Office User" w:date="2018-02-26T15:00:00Z">
        <w:r w:rsidR="00DD781D">
          <w:rPr>
            <w:sz w:val="20"/>
            <w:szCs w:val="20"/>
            <w:lang w:val="en-US"/>
          </w:rPr>
          <w:t>provided</w:t>
        </w:r>
      </w:ins>
      <w:r w:rsidRPr="00094EB9">
        <w:rPr>
          <w:sz w:val="20"/>
          <w:szCs w:val="20"/>
          <w:lang w:val="en-US"/>
        </w:rPr>
        <w:t xml:space="preserve"> the opportunity to create Faust code and documentation for </w:t>
      </w:r>
      <w:proofErr w:type="spellStart"/>
      <w:r w:rsidRPr="00094EB9">
        <w:rPr>
          <w:i/>
          <w:sz w:val="20"/>
          <w:szCs w:val="20"/>
          <w:lang w:val="en-US"/>
        </w:rPr>
        <w:t>Turenas</w:t>
      </w:r>
      <w:proofErr w:type="spellEnd"/>
      <w:r w:rsidRPr="00094EB9">
        <w:rPr>
          <w:sz w:val="20"/>
          <w:szCs w:val="20"/>
          <w:lang w:val="en-US"/>
        </w:rPr>
        <w:t xml:space="preserve"> by John </w:t>
      </w:r>
      <w:proofErr w:type="spellStart"/>
      <w:r w:rsidRPr="00094EB9">
        <w:rPr>
          <w:sz w:val="20"/>
          <w:szCs w:val="20"/>
          <w:lang w:val="en-US"/>
        </w:rPr>
        <w:t>Chowning</w:t>
      </w:r>
      <w:proofErr w:type="spellEnd"/>
      <w:r w:rsidRPr="00094EB9">
        <w:rPr>
          <w:sz w:val="20"/>
          <w:szCs w:val="20"/>
          <w:lang w:val="en-US"/>
        </w:rPr>
        <w:t xml:space="preserve"> (1972) and </w:t>
      </w:r>
      <w:proofErr w:type="spellStart"/>
      <w:r w:rsidRPr="008F6587">
        <w:rPr>
          <w:i/>
          <w:sz w:val="20"/>
          <w:szCs w:val="20"/>
          <w:lang w:val="en-US"/>
        </w:rPr>
        <w:t>En</w:t>
      </w:r>
      <w:proofErr w:type="spellEnd"/>
      <w:r w:rsidRPr="008F6587">
        <w:rPr>
          <w:i/>
          <w:sz w:val="20"/>
          <w:szCs w:val="20"/>
          <w:lang w:val="en-US"/>
        </w:rPr>
        <w:t xml:space="preserve"> Echo</w:t>
      </w:r>
      <w:r w:rsidRPr="00094EB9">
        <w:rPr>
          <w:sz w:val="20"/>
          <w:szCs w:val="20"/>
          <w:lang w:val="en-US"/>
        </w:rPr>
        <w:t xml:space="preserve"> by Philippe </w:t>
      </w:r>
      <w:proofErr w:type="spellStart"/>
      <w:r w:rsidRPr="00094EB9">
        <w:rPr>
          <w:sz w:val="20"/>
          <w:szCs w:val="20"/>
          <w:lang w:val="en-US"/>
        </w:rPr>
        <w:t>Manoury</w:t>
      </w:r>
      <w:proofErr w:type="spellEnd"/>
      <w:r w:rsidRPr="00094EB9">
        <w:rPr>
          <w:sz w:val="20"/>
          <w:szCs w:val="20"/>
          <w:lang w:val="en-US"/>
        </w:rPr>
        <w:t xml:space="preserve"> (1993)</w:t>
      </w:r>
      <w:r w:rsidR="0055253B">
        <w:rPr>
          <w:sz w:val="20"/>
          <w:szCs w:val="20"/>
          <w:lang w:val="en-US"/>
        </w:rPr>
        <w:t xml:space="preserve"> [9]</w:t>
      </w:r>
      <w:r w:rsidRPr="00094EB9">
        <w:rPr>
          <w:sz w:val="20"/>
          <w:szCs w:val="20"/>
          <w:lang w:val="en-US"/>
        </w:rPr>
        <w:t xml:space="preserve">. The generated documentation mainly consists </w:t>
      </w:r>
      <w:del w:id="271" w:author="Microsoft Office User" w:date="2018-02-26T15:00:00Z">
        <w:r w:rsidRPr="00094EB9" w:rsidDel="00DD781D">
          <w:rPr>
            <w:sz w:val="20"/>
            <w:szCs w:val="20"/>
            <w:lang w:val="en-US"/>
          </w:rPr>
          <w:delText xml:space="preserve">in </w:delText>
        </w:r>
      </w:del>
      <w:ins w:id="272" w:author="Microsoft Office User" w:date="2018-02-26T15:00:00Z">
        <w:r w:rsidR="00DD781D">
          <w:rPr>
            <w:sz w:val="20"/>
            <w:szCs w:val="20"/>
            <w:lang w:val="en-US"/>
          </w:rPr>
          <w:t>of</w:t>
        </w:r>
        <w:r w:rsidR="00DD781D" w:rsidRPr="00094EB9">
          <w:rPr>
            <w:sz w:val="20"/>
            <w:szCs w:val="20"/>
            <w:lang w:val="en-US"/>
          </w:rPr>
          <w:t xml:space="preserve"> </w:t>
        </w:r>
      </w:ins>
      <w:r w:rsidRPr="00094EB9">
        <w:rPr>
          <w:sz w:val="20"/>
          <w:szCs w:val="20"/>
          <w:lang w:val="en-US"/>
        </w:rPr>
        <w:t xml:space="preserve">the </w:t>
      </w:r>
      <w:r w:rsidR="0055253B" w:rsidRPr="00094EB9">
        <w:rPr>
          <w:sz w:val="20"/>
          <w:szCs w:val="20"/>
          <w:lang w:val="en-US"/>
        </w:rPr>
        <w:t>elicitation</w:t>
      </w:r>
      <w:r w:rsidRPr="00094EB9">
        <w:rPr>
          <w:sz w:val="20"/>
          <w:szCs w:val="20"/>
          <w:lang w:val="en-US"/>
        </w:rPr>
        <w:t xml:space="preserve"> of the live sound processes</w:t>
      </w:r>
      <w:ins w:id="273" w:author="Microsoft Office User" w:date="2018-02-26T15:01:00Z">
        <w:r w:rsidR="00DD781D">
          <w:rPr>
            <w:sz w:val="20"/>
            <w:szCs w:val="20"/>
            <w:lang w:val="en-US"/>
          </w:rPr>
          <w:t xml:space="preserve">. </w:t>
        </w:r>
      </w:ins>
      <w:del w:id="274" w:author="Microsoft Office User" w:date="2018-02-26T15:01:00Z">
        <w:r w:rsidRPr="00094EB9" w:rsidDel="00DD781D">
          <w:rPr>
            <w:sz w:val="20"/>
            <w:szCs w:val="20"/>
            <w:lang w:val="en-US"/>
          </w:rPr>
          <w:delText>: from</w:delText>
        </w:r>
      </w:del>
      <w:ins w:id="275" w:author="Microsoft Office User" w:date="2018-02-26T15:01:00Z">
        <w:r w:rsidR="00DD781D">
          <w:rPr>
            <w:sz w:val="20"/>
            <w:szCs w:val="20"/>
            <w:lang w:val="en-US"/>
          </w:rPr>
          <w:t>With a</w:t>
        </w:r>
      </w:ins>
      <w:r w:rsidRPr="00094EB9">
        <w:rPr>
          <w:sz w:val="20"/>
          <w:szCs w:val="20"/>
          <w:lang w:val="en-US"/>
        </w:rPr>
        <w:t xml:space="preserve"> basic knowledge in mathematics, </w:t>
      </w:r>
      <w:del w:id="276" w:author="Microsoft Office User" w:date="2018-02-26T15:01:00Z">
        <w:r w:rsidRPr="00094EB9" w:rsidDel="00DD781D">
          <w:rPr>
            <w:sz w:val="20"/>
            <w:szCs w:val="20"/>
            <w:lang w:val="en-US"/>
          </w:rPr>
          <w:delText xml:space="preserve">everyone </w:delText>
        </w:r>
      </w:del>
      <w:ins w:id="277" w:author="Microsoft Office User" w:date="2018-02-26T15:01:00Z">
        <w:r w:rsidR="00DD781D">
          <w:rPr>
            <w:sz w:val="20"/>
            <w:szCs w:val="20"/>
            <w:lang w:val="en-US"/>
          </w:rPr>
          <w:t>anyone</w:t>
        </w:r>
        <w:r w:rsidR="00DD781D" w:rsidRPr="00094EB9">
          <w:rPr>
            <w:sz w:val="20"/>
            <w:szCs w:val="20"/>
            <w:lang w:val="en-US"/>
          </w:rPr>
          <w:t xml:space="preserve"> </w:t>
        </w:r>
      </w:ins>
      <w:r w:rsidRPr="00094EB9">
        <w:rPr>
          <w:sz w:val="20"/>
          <w:szCs w:val="20"/>
          <w:lang w:val="en-US"/>
        </w:rPr>
        <w:t>can regenerate the electronic</w:t>
      </w:r>
      <w:del w:id="278" w:author="Microsoft Office User" w:date="2018-02-26T15:02:00Z">
        <w:r w:rsidRPr="00094EB9" w:rsidDel="00DD781D">
          <w:rPr>
            <w:sz w:val="20"/>
            <w:szCs w:val="20"/>
            <w:lang w:val="en-US"/>
          </w:rPr>
          <w:delText>s</w:delText>
        </w:r>
      </w:del>
      <w:r w:rsidRPr="00094EB9">
        <w:rPr>
          <w:sz w:val="20"/>
          <w:szCs w:val="20"/>
          <w:lang w:val="en-US"/>
        </w:rPr>
        <w:t xml:space="preserve"> sound transformations </w:t>
      </w:r>
      <w:ins w:id="279" w:author="Microsoft Office User" w:date="2018-02-26T15:02:00Z">
        <w:r w:rsidR="00DD781D">
          <w:rPr>
            <w:sz w:val="20"/>
            <w:szCs w:val="20"/>
            <w:lang w:val="en-US"/>
          </w:rPr>
          <w:t>al</w:t>
        </w:r>
      </w:ins>
      <w:r w:rsidRPr="00094EB9">
        <w:rPr>
          <w:sz w:val="20"/>
          <w:szCs w:val="20"/>
          <w:lang w:val="en-US"/>
        </w:rPr>
        <w:t>though temporal control values are not represented. In a way, it can be included in the musical score to indicate the content of electronics.</w:t>
      </w:r>
    </w:p>
    <w:p w14:paraId="25BBDC42" w14:textId="77777777" w:rsidR="00523EAA" w:rsidRPr="00094EB9" w:rsidRDefault="00094EB9" w:rsidP="001D2136">
      <w:pPr>
        <w:pStyle w:val="Second-LevelHeadings"/>
        <w:tabs>
          <w:tab w:val="num" w:pos="360"/>
        </w:tabs>
        <w:rPr>
          <w:lang w:val="en-US"/>
        </w:rPr>
      </w:pPr>
      <w:r>
        <w:rPr>
          <w:szCs w:val="20"/>
          <w:lang w:val="en-US"/>
        </w:rPr>
        <w:lastRenderedPageBreak/>
        <w:t>4.2. “L</w:t>
      </w:r>
      <w:r w:rsidR="00523EAA" w:rsidRPr="00094EB9">
        <w:rPr>
          <w:szCs w:val="20"/>
          <w:lang w:val="en-US"/>
        </w:rPr>
        <w:t xml:space="preserve">es cahiers </w:t>
      </w:r>
      <w:proofErr w:type="spellStart"/>
      <w:r w:rsidR="00523EAA" w:rsidRPr="00094EB9">
        <w:rPr>
          <w:szCs w:val="20"/>
          <w:lang w:val="en-US"/>
        </w:rPr>
        <w:t>d’exploitation</w:t>
      </w:r>
      <w:proofErr w:type="spellEnd"/>
      <w:r w:rsidR="00523EAA" w:rsidRPr="00094EB9">
        <w:rPr>
          <w:szCs w:val="20"/>
          <w:lang w:val="en-US"/>
        </w:rPr>
        <w:t>”</w:t>
      </w:r>
    </w:p>
    <w:p w14:paraId="32FD8421" w14:textId="1A09D817" w:rsidR="00523EAA" w:rsidRDefault="00523EAA">
      <w:pPr>
        <w:pStyle w:val="NormalWeb"/>
        <w:jc w:val="both"/>
        <w:rPr>
          <w:sz w:val="20"/>
          <w:szCs w:val="20"/>
          <w:lang w:val="en-US"/>
        </w:rPr>
        <w:pPrChange w:id="280" w:author="Utilisateur Microsoft Office" w:date="2018-02-09T10:51:00Z">
          <w:pPr>
            <w:pStyle w:val="NormalWeb"/>
          </w:pPr>
        </w:pPrChange>
      </w:pPr>
      <w:r w:rsidRPr="00094EB9">
        <w:rPr>
          <w:sz w:val="20"/>
          <w:szCs w:val="20"/>
          <w:lang w:val="en-US"/>
        </w:rPr>
        <w:t xml:space="preserve">From 1991 to 2002, the musical pieces commissioned and realized in </w:t>
      </w:r>
      <w:del w:id="281" w:author="Utilisateur Microsoft Office" w:date="2018-02-09T10:51:00Z">
        <w:r w:rsidRPr="00094EB9" w:rsidDel="00F86CD7">
          <w:rPr>
            <w:sz w:val="20"/>
            <w:szCs w:val="20"/>
            <w:lang w:val="en-US"/>
          </w:rPr>
          <w:delText xml:space="preserve">Ircam </w:delText>
        </w:r>
      </w:del>
      <w:ins w:id="282" w:author="Utilisateur Microsoft Office" w:date="2018-02-09T10:51:00Z">
        <w:r w:rsidR="00F86CD7">
          <w:rPr>
            <w:sz w:val="20"/>
            <w:szCs w:val="20"/>
            <w:lang w:val="en-US"/>
          </w:rPr>
          <w:t>IRCAM</w:t>
        </w:r>
        <w:r w:rsidR="00F86CD7" w:rsidRPr="00094EB9">
          <w:rPr>
            <w:sz w:val="20"/>
            <w:szCs w:val="20"/>
            <w:lang w:val="en-US"/>
          </w:rPr>
          <w:t xml:space="preserve"> </w:t>
        </w:r>
      </w:ins>
      <w:r w:rsidRPr="00094EB9">
        <w:rPr>
          <w:sz w:val="20"/>
          <w:szCs w:val="20"/>
          <w:lang w:val="en-US"/>
        </w:rPr>
        <w:t xml:space="preserve">studios were documented by Marc Battier. He wrote these manuals in collaboration with the musical assistants responsible </w:t>
      </w:r>
      <w:del w:id="283" w:author="Microsoft Office User" w:date="2018-02-26T15:02:00Z">
        <w:r w:rsidRPr="00094EB9" w:rsidDel="00DD781D">
          <w:rPr>
            <w:sz w:val="20"/>
            <w:szCs w:val="20"/>
            <w:lang w:val="en-US"/>
          </w:rPr>
          <w:delText xml:space="preserve">of </w:delText>
        </w:r>
      </w:del>
      <w:ins w:id="284" w:author="Microsoft Office User" w:date="2018-02-26T15:02:00Z">
        <w:r w:rsidR="00DD781D">
          <w:rPr>
            <w:sz w:val="20"/>
            <w:szCs w:val="20"/>
            <w:lang w:val="en-US"/>
          </w:rPr>
          <w:t>for</w:t>
        </w:r>
        <w:r w:rsidR="00DD781D" w:rsidRPr="00094EB9">
          <w:rPr>
            <w:sz w:val="20"/>
            <w:szCs w:val="20"/>
            <w:lang w:val="en-US"/>
          </w:rPr>
          <w:t xml:space="preserve"> </w:t>
        </w:r>
      </w:ins>
      <w:r w:rsidRPr="00094EB9">
        <w:rPr>
          <w:sz w:val="20"/>
          <w:szCs w:val="20"/>
          <w:lang w:val="en-US"/>
        </w:rPr>
        <w:t xml:space="preserve">the realization of each work. These booklets were called “cahiers </w:t>
      </w:r>
      <w:proofErr w:type="spellStart"/>
      <w:r w:rsidRPr="00094EB9">
        <w:rPr>
          <w:sz w:val="20"/>
          <w:szCs w:val="20"/>
          <w:lang w:val="en-US"/>
        </w:rPr>
        <w:t>d’exploitation</w:t>
      </w:r>
      <w:proofErr w:type="spellEnd"/>
      <w:r w:rsidRPr="00094EB9">
        <w:rPr>
          <w:sz w:val="20"/>
          <w:szCs w:val="20"/>
          <w:lang w:val="en-US"/>
        </w:rPr>
        <w:t xml:space="preserve">”, 100 </w:t>
      </w:r>
      <w:del w:id="285" w:author="Utilisateur Microsoft Office" w:date="2018-02-09T10:51:00Z">
        <w:r w:rsidR="00B43A66" w:rsidDel="00F86CD7">
          <w:rPr>
            <w:sz w:val="20"/>
            <w:szCs w:val="20"/>
            <w:lang w:val="en-US"/>
          </w:rPr>
          <w:delText>Ircam</w:delText>
        </w:r>
      </w:del>
      <w:ins w:id="286" w:author="Utilisateur Microsoft Office" w:date="2018-02-09T10:51:00Z">
        <w:r w:rsidR="00F86CD7">
          <w:rPr>
            <w:sz w:val="20"/>
            <w:szCs w:val="20"/>
            <w:lang w:val="en-US"/>
          </w:rPr>
          <w:t>IRCAM</w:t>
        </w:r>
      </w:ins>
      <w:r w:rsidR="00B43A66">
        <w:rPr>
          <w:sz w:val="20"/>
          <w:szCs w:val="20"/>
          <w:lang w:val="en-US"/>
        </w:rPr>
        <w:t xml:space="preserve">-commissioned </w:t>
      </w:r>
      <w:r w:rsidRPr="00094EB9">
        <w:rPr>
          <w:sz w:val="20"/>
          <w:szCs w:val="20"/>
          <w:lang w:val="en-US"/>
        </w:rPr>
        <w:t>works where documented this way.</w:t>
      </w:r>
    </w:p>
    <w:p w14:paraId="42C2B526" w14:textId="77777777" w:rsidR="00B43A66" w:rsidRPr="00094EB9" w:rsidRDefault="00B43A66" w:rsidP="00523EAA">
      <w:pPr>
        <w:pStyle w:val="NormalWeb"/>
        <w:rPr>
          <w:sz w:val="20"/>
          <w:szCs w:val="20"/>
          <w:lang w:val="en-US"/>
        </w:rPr>
      </w:pPr>
    </w:p>
    <w:p w14:paraId="42AC5C1E" w14:textId="77777777" w:rsidR="00523EAA" w:rsidRPr="00094EB9" w:rsidRDefault="001D2136" w:rsidP="00523EAA">
      <w:pPr>
        <w:pStyle w:val="NormalWeb"/>
        <w:rPr>
          <w:sz w:val="18"/>
          <w:szCs w:val="20"/>
          <w:lang w:val="en-US"/>
        </w:rPr>
      </w:pPr>
      <w:r w:rsidRPr="00094EB9">
        <w:rPr>
          <w:noProof/>
          <w:sz w:val="18"/>
          <w:szCs w:val="20"/>
        </w:rPr>
        <w:drawing>
          <wp:inline distT="0" distB="0" distL="0" distR="0" wp14:anchorId="4C4262B7" wp14:editId="29D1D5C2">
            <wp:extent cx="2951480" cy="2225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2-04 at 21.35.27.png"/>
                    <pic:cNvPicPr/>
                  </pic:nvPicPr>
                  <pic:blipFill>
                    <a:blip r:embed="rId21"/>
                    <a:stretch>
                      <a:fillRect/>
                    </a:stretch>
                  </pic:blipFill>
                  <pic:spPr>
                    <a:xfrm>
                      <a:off x="0" y="0"/>
                      <a:ext cx="2951480" cy="2225040"/>
                    </a:xfrm>
                    <a:prstGeom prst="rect">
                      <a:avLst/>
                    </a:prstGeom>
                  </pic:spPr>
                </pic:pic>
              </a:graphicData>
            </a:graphic>
          </wp:inline>
        </w:drawing>
      </w:r>
    </w:p>
    <w:p w14:paraId="6956BCDE" w14:textId="77777777" w:rsidR="0080772E" w:rsidRPr="00094EB9" w:rsidRDefault="0055253B" w:rsidP="00523EAA">
      <w:pPr>
        <w:pStyle w:val="NormalWeb"/>
        <w:rPr>
          <w:sz w:val="18"/>
          <w:szCs w:val="20"/>
          <w:lang w:val="en-US"/>
        </w:rPr>
      </w:pPr>
      <w:r>
        <w:rPr>
          <w:b/>
          <w:sz w:val="18"/>
          <w:szCs w:val="20"/>
          <w:lang w:val="en-US"/>
        </w:rPr>
        <w:t>Figure 5</w:t>
      </w:r>
      <w:r w:rsidR="0080772E" w:rsidRPr="00094EB9">
        <w:rPr>
          <w:b/>
          <w:sz w:val="18"/>
          <w:szCs w:val="20"/>
          <w:lang w:val="en-US"/>
        </w:rPr>
        <w:t>.</w:t>
      </w:r>
      <w:r w:rsidR="0080772E" w:rsidRPr="00094EB9">
        <w:rPr>
          <w:sz w:val="18"/>
          <w:szCs w:val="20"/>
          <w:lang w:val="en-US"/>
        </w:rPr>
        <w:t xml:space="preserve"> A </w:t>
      </w:r>
      <w:r>
        <w:rPr>
          <w:sz w:val="18"/>
          <w:szCs w:val="20"/>
          <w:lang w:val="en-US"/>
        </w:rPr>
        <w:t>typical “</w:t>
      </w:r>
      <w:r w:rsidR="0080772E" w:rsidRPr="00094EB9">
        <w:rPr>
          <w:sz w:val="18"/>
          <w:szCs w:val="20"/>
          <w:lang w:val="en-US"/>
        </w:rPr>
        <w:t xml:space="preserve">cahier </w:t>
      </w:r>
      <w:proofErr w:type="spellStart"/>
      <w:r w:rsidR="0080772E" w:rsidRPr="00094EB9">
        <w:rPr>
          <w:sz w:val="18"/>
          <w:szCs w:val="20"/>
          <w:lang w:val="en-US"/>
        </w:rPr>
        <w:t>d’exploitation</w:t>
      </w:r>
      <w:proofErr w:type="spellEnd"/>
      <w:r>
        <w:rPr>
          <w:sz w:val="18"/>
          <w:szCs w:val="20"/>
          <w:lang w:val="en-US"/>
        </w:rPr>
        <w:t>”</w:t>
      </w:r>
      <w:r w:rsidR="0080772E" w:rsidRPr="00094EB9">
        <w:rPr>
          <w:sz w:val="18"/>
          <w:szCs w:val="20"/>
          <w:lang w:val="en-US"/>
        </w:rPr>
        <w:t xml:space="preserve"> table of content.</w:t>
      </w:r>
    </w:p>
    <w:p w14:paraId="3F9885E9" w14:textId="77777777" w:rsidR="0080772E" w:rsidRPr="00094EB9" w:rsidRDefault="0080772E" w:rsidP="00523EAA">
      <w:pPr>
        <w:pStyle w:val="NormalWeb"/>
        <w:rPr>
          <w:sz w:val="20"/>
          <w:szCs w:val="20"/>
          <w:lang w:val="en-US"/>
        </w:rPr>
      </w:pPr>
    </w:p>
    <w:p w14:paraId="59561FBF" w14:textId="2880E760" w:rsidR="00523EAA" w:rsidRPr="00094EB9" w:rsidRDefault="00523EAA">
      <w:pPr>
        <w:pStyle w:val="NormalWeb"/>
        <w:ind w:firstLine="142"/>
        <w:jc w:val="both"/>
        <w:rPr>
          <w:sz w:val="20"/>
          <w:szCs w:val="20"/>
          <w:lang w:val="en-US"/>
        </w:rPr>
        <w:pPrChange w:id="287" w:author="Microsoft Office User" w:date="2018-02-11T12:59:00Z">
          <w:pPr>
            <w:pStyle w:val="NormalWeb"/>
            <w:jc w:val="both"/>
          </w:pPr>
        </w:pPrChange>
      </w:pPr>
      <w:r w:rsidRPr="00094EB9">
        <w:rPr>
          <w:sz w:val="20"/>
          <w:szCs w:val="20"/>
          <w:lang w:val="en-US"/>
        </w:rPr>
        <w:t>As implied by the title of these documents (</w:t>
      </w:r>
      <w:r w:rsidR="008F6587">
        <w:rPr>
          <w:sz w:val="20"/>
          <w:szCs w:val="20"/>
          <w:lang w:val="en-US"/>
        </w:rPr>
        <w:t>“</w:t>
      </w:r>
      <w:r w:rsidRPr="00094EB9">
        <w:rPr>
          <w:sz w:val="20"/>
          <w:szCs w:val="20"/>
          <w:lang w:val="en-US"/>
        </w:rPr>
        <w:t>cahier</w:t>
      </w:r>
      <w:r w:rsidR="008F6587">
        <w:rPr>
          <w:sz w:val="20"/>
          <w:szCs w:val="20"/>
          <w:lang w:val="en-US"/>
        </w:rPr>
        <w:t>s</w:t>
      </w:r>
      <w:r w:rsidRPr="00094EB9">
        <w:rPr>
          <w:sz w:val="20"/>
          <w:szCs w:val="20"/>
          <w:lang w:val="en-US"/>
        </w:rPr>
        <w:t xml:space="preserve"> </w:t>
      </w:r>
      <w:proofErr w:type="spellStart"/>
      <w:r w:rsidRPr="00094EB9">
        <w:rPr>
          <w:sz w:val="20"/>
          <w:szCs w:val="20"/>
          <w:lang w:val="en-US"/>
        </w:rPr>
        <w:t>d’exploitation</w:t>
      </w:r>
      <w:proofErr w:type="spellEnd"/>
      <w:r w:rsidR="008F6587">
        <w:rPr>
          <w:sz w:val="20"/>
          <w:szCs w:val="20"/>
          <w:lang w:val="en-US"/>
        </w:rPr>
        <w:t>”</w:t>
      </w:r>
      <w:r w:rsidRPr="00094EB9">
        <w:rPr>
          <w:sz w:val="20"/>
          <w:szCs w:val="20"/>
          <w:lang w:val="en-US"/>
        </w:rPr>
        <w:t>), they contained all the information required to perform the pieces. During the same period, a few musical works have been documented in a more detailed way in so-called “cahier</w:t>
      </w:r>
      <w:r w:rsidR="00B43A66">
        <w:rPr>
          <w:sz w:val="20"/>
          <w:szCs w:val="20"/>
          <w:lang w:val="en-US"/>
        </w:rPr>
        <w:t>s</w:t>
      </w:r>
      <w:r w:rsidRPr="00094EB9">
        <w:rPr>
          <w:sz w:val="20"/>
          <w:szCs w:val="20"/>
          <w:lang w:val="en-US"/>
        </w:rPr>
        <w:t xml:space="preserve"> </w:t>
      </w:r>
      <w:proofErr w:type="spellStart"/>
      <w:r w:rsidRPr="00094EB9">
        <w:rPr>
          <w:sz w:val="20"/>
          <w:szCs w:val="20"/>
          <w:lang w:val="en-US"/>
        </w:rPr>
        <w:t>d’analyse</w:t>
      </w:r>
      <w:proofErr w:type="spellEnd"/>
      <w:r w:rsidRPr="00094EB9">
        <w:rPr>
          <w:sz w:val="20"/>
          <w:szCs w:val="20"/>
          <w:lang w:val="en-US"/>
        </w:rPr>
        <w:t xml:space="preserve">”. These documents contained some interesting </w:t>
      </w:r>
      <w:r w:rsidR="00B43A66">
        <w:rPr>
          <w:sz w:val="20"/>
          <w:szCs w:val="20"/>
          <w:lang w:val="en-US"/>
        </w:rPr>
        <w:t>detail</w:t>
      </w:r>
      <w:r w:rsidRPr="00094EB9">
        <w:rPr>
          <w:sz w:val="20"/>
          <w:szCs w:val="20"/>
          <w:lang w:val="en-US"/>
        </w:rPr>
        <w:t xml:space="preserve">s about the creative process </w:t>
      </w:r>
      <w:del w:id="288" w:author="Microsoft Office User" w:date="2018-02-26T15:03:00Z">
        <w:r w:rsidRPr="00094EB9" w:rsidDel="004202E3">
          <w:rPr>
            <w:sz w:val="20"/>
            <w:szCs w:val="20"/>
            <w:lang w:val="en-US"/>
          </w:rPr>
          <w:delText xml:space="preserve">of </w:delText>
        </w:r>
      </w:del>
      <w:ins w:id="289" w:author="Microsoft Office User" w:date="2018-02-26T15:03:00Z">
        <w:r w:rsidR="004202E3">
          <w:rPr>
            <w:sz w:val="20"/>
            <w:szCs w:val="20"/>
            <w:lang w:val="en-US"/>
          </w:rPr>
          <w:t>behind the</w:t>
        </w:r>
        <w:r w:rsidR="004202E3" w:rsidRPr="00094EB9">
          <w:rPr>
            <w:sz w:val="20"/>
            <w:szCs w:val="20"/>
            <w:lang w:val="en-US"/>
          </w:rPr>
          <w:t xml:space="preserve"> </w:t>
        </w:r>
      </w:ins>
      <w:r w:rsidRPr="00094EB9">
        <w:rPr>
          <w:sz w:val="20"/>
          <w:szCs w:val="20"/>
          <w:lang w:val="en-US"/>
        </w:rPr>
        <w:t xml:space="preserve">production of </w:t>
      </w:r>
      <w:del w:id="290" w:author="Microsoft Office User" w:date="2018-02-26T15:03:00Z">
        <w:r w:rsidRPr="00094EB9" w:rsidDel="004202E3">
          <w:rPr>
            <w:sz w:val="20"/>
            <w:szCs w:val="20"/>
            <w:lang w:val="en-US"/>
          </w:rPr>
          <w:delText xml:space="preserve">the </w:delText>
        </w:r>
      </w:del>
      <w:ins w:id="291" w:author="Microsoft Office User" w:date="2018-02-26T15:03:00Z">
        <w:r w:rsidR="004202E3">
          <w:rPr>
            <w:sz w:val="20"/>
            <w:szCs w:val="20"/>
            <w:lang w:val="en-US"/>
          </w:rPr>
          <w:t>a</w:t>
        </w:r>
        <w:r w:rsidR="004202E3" w:rsidRPr="00094EB9">
          <w:rPr>
            <w:sz w:val="20"/>
            <w:szCs w:val="20"/>
            <w:lang w:val="en-US"/>
          </w:rPr>
          <w:t xml:space="preserve"> </w:t>
        </w:r>
      </w:ins>
      <w:r w:rsidRPr="00094EB9">
        <w:rPr>
          <w:sz w:val="20"/>
          <w:szCs w:val="20"/>
          <w:lang w:val="en-US"/>
        </w:rPr>
        <w:t>work (computer assisted composition systems, design of the interactive part, score followers, esthetic or theoretical considerations, etc.)</w:t>
      </w:r>
      <w:ins w:id="292" w:author="Microsoft Office User" w:date="2018-02-26T15:04:00Z">
        <w:r w:rsidR="004202E3">
          <w:rPr>
            <w:sz w:val="20"/>
            <w:szCs w:val="20"/>
            <w:lang w:val="en-US"/>
          </w:rPr>
          <w:t>.</w:t>
        </w:r>
      </w:ins>
    </w:p>
    <w:p w14:paraId="580CD600" w14:textId="77777777" w:rsidR="00523EAA" w:rsidRPr="00094EB9" w:rsidRDefault="00523EAA">
      <w:pPr>
        <w:pStyle w:val="Second-LevelHeadings"/>
        <w:tabs>
          <w:tab w:val="num" w:pos="360"/>
        </w:tabs>
        <w:ind w:firstLine="142"/>
        <w:rPr>
          <w:lang w:val="en-US"/>
        </w:rPr>
        <w:pPrChange w:id="293" w:author="Microsoft Office User" w:date="2018-02-11T12:59:00Z">
          <w:pPr>
            <w:pStyle w:val="Second-LevelHeadings"/>
            <w:tabs>
              <w:tab w:val="num" w:pos="360"/>
            </w:tabs>
          </w:pPr>
        </w:pPrChange>
      </w:pPr>
      <w:r w:rsidRPr="00094EB9">
        <w:rPr>
          <w:szCs w:val="20"/>
          <w:lang w:val="en-US"/>
        </w:rPr>
        <w:t>4.3. Sidney</w:t>
      </w:r>
    </w:p>
    <w:p w14:paraId="7F7AA240" w14:textId="77777777" w:rsidR="00523EAA" w:rsidRPr="00094EB9" w:rsidRDefault="001D2136">
      <w:pPr>
        <w:pStyle w:val="NormalWeb"/>
        <w:ind w:firstLine="142"/>
        <w:rPr>
          <w:lang w:val="en-US"/>
        </w:rPr>
        <w:pPrChange w:id="294" w:author="Microsoft Office User" w:date="2018-02-11T12:59:00Z">
          <w:pPr>
            <w:pStyle w:val="NormalWeb"/>
          </w:pPr>
        </w:pPrChange>
      </w:pPr>
      <w:r w:rsidRPr="00094EB9">
        <w:rPr>
          <w:rFonts w:ascii="Arial" w:hAnsi="Arial" w:cs="Arial"/>
          <w:noProof/>
          <w:color w:val="000000"/>
          <w:sz w:val="20"/>
          <w:szCs w:val="20"/>
        </w:rPr>
        <w:drawing>
          <wp:inline distT="0" distB="0" distL="0" distR="0" wp14:anchorId="72022DB1" wp14:editId="589FE4AC">
            <wp:extent cx="2951480" cy="27241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1480" cy="2724150"/>
                    </a:xfrm>
                    <a:prstGeom prst="rect">
                      <a:avLst/>
                    </a:prstGeom>
                  </pic:spPr>
                </pic:pic>
              </a:graphicData>
            </a:graphic>
          </wp:inline>
        </w:drawing>
      </w:r>
      <w:r w:rsidR="0080772E" w:rsidRPr="00094EB9">
        <w:rPr>
          <w:b/>
          <w:sz w:val="18"/>
          <w:szCs w:val="20"/>
          <w:lang w:val="en-US"/>
        </w:rPr>
        <w:t xml:space="preserve">Figure </w:t>
      </w:r>
      <w:r w:rsidR="0055253B">
        <w:rPr>
          <w:b/>
          <w:sz w:val="18"/>
          <w:szCs w:val="20"/>
          <w:lang w:val="en-US"/>
        </w:rPr>
        <w:t>6</w:t>
      </w:r>
      <w:r w:rsidR="00094EB9">
        <w:rPr>
          <w:sz w:val="18"/>
          <w:szCs w:val="20"/>
          <w:lang w:val="en-US"/>
        </w:rPr>
        <w:t xml:space="preserve">. </w:t>
      </w:r>
      <w:r w:rsidR="00094EB9">
        <w:rPr>
          <w:i/>
          <w:sz w:val="18"/>
          <w:szCs w:val="20"/>
          <w:lang w:val="en-US"/>
        </w:rPr>
        <w:t>S</w:t>
      </w:r>
      <w:r w:rsidR="00523EAA" w:rsidRPr="00094EB9">
        <w:rPr>
          <w:i/>
          <w:sz w:val="18"/>
          <w:szCs w:val="20"/>
          <w:lang w:val="en-US"/>
        </w:rPr>
        <w:t>idney</w:t>
      </w:r>
      <w:r w:rsidR="00523EAA" w:rsidRPr="00094EB9">
        <w:rPr>
          <w:sz w:val="18"/>
          <w:szCs w:val="20"/>
          <w:lang w:val="en-US"/>
        </w:rPr>
        <w:t xml:space="preserve"> </w:t>
      </w:r>
      <w:r w:rsidR="0080772E" w:rsidRPr="00094EB9">
        <w:rPr>
          <w:sz w:val="18"/>
          <w:szCs w:val="20"/>
          <w:lang w:val="en-US"/>
        </w:rPr>
        <w:t>home page</w:t>
      </w:r>
      <w:ins w:id="295" w:author="Microsoft Office User" w:date="2018-02-07T15:35:00Z">
        <w:r w:rsidR="008B19F5">
          <w:rPr>
            <w:sz w:val="18"/>
            <w:szCs w:val="20"/>
            <w:lang w:val="en-US"/>
          </w:rPr>
          <w:t>.</w:t>
        </w:r>
      </w:ins>
    </w:p>
    <w:p w14:paraId="1EAF72CE" w14:textId="77777777" w:rsidR="0080772E" w:rsidRPr="00094EB9" w:rsidRDefault="0080772E">
      <w:pPr>
        <w:pStyle w:val="NormalWeb"/>
        <w:ind w:firstLine="142"/>
        <w:rPr>
          <w:sz w:val="20"/>
          <w:szCs w:val="20"/>
          <w:lang w:val="en-US"/>
        </w:rPr>
        <w:pPrChange w:id="296" w:author="Microsoft Office User" w:date="2018-02-11T12:59:00Z">
          <w:pPr>
            <w:pStyle w:val="NormalWeb"/>
          </w:pPr>
        </w:pPrChange>
      </w:pPr>
    </w:p>
    <w:p w14:paraId="4BD3FE8F" w14:textId="429B58B4" w:rsidR="00523EAA" w:rsidRPr="00094EB9" w:rsidRDefault="00523EAA">
      <w:pPr>
        <w:pStyle w:val="NormalWeb"/>
        <w:ind w:firstLine="142"/>
        <w:jc w:val="both"/>
        <w:rPr>
          <w:sz w:val="20"/>
          <w:szCs w:val="20"/>
          <w:lang w:val="en-US"/>
        </w:rPr>
        <w:pPrChange w:id="297" w:author="Microsoft Office User" w:date="2018-02-11T12:59:00Z">
          <w:pPr>
            <w:pStyle w:val="NormalWeb"/>
            <w:jc w:val="both"/>
          </w:pPr>
        </w:pPrChange>
      </w:pPr>
      <w:r w:rsidRPr="00094EB9">
        <w:rPr>
          <w:sz w:val="20"/>
          <w:szCs w:val="20"/>
          <w:lang w:val="en-US"/>
        </w:rPr>
        <w:t xml:space="preserve">Sidney is the name of the online database used </w:t>
      </w:r>
      <w:del w:id="298" w:author="Microsoft Office User" w:date="2018-02-26T15:04:00Z">
        <w:r w:rsidRPr="00094EB9" w:rsidDel="004202E3">
          <w:rPr>
            <w:sz w:val="20"/>
            <w:szCs w:val="20"/>
            <w:lang w:val="en-US"/>
          </w:rPr>
          <w:delText xml:space="preserve">at </w:delText>
        </w:r>
      </w:del>
      <w:ins w:id="299" w:author="Microsoft Office User" w:date="2018-02-26T15:04:00Z">
        <w:r w:rsidR="004202E3">
          <w:rPr>
            <w:sz w:val="20"/>
            <w:szCs w:val="20"/>
            <w:lang w:val="en-US"/>
          </w:rPr>
          <w:t>in the</w:t>
        </w:r>
        <w:r w:rsidR="004202E3" w:rsidRPr="00094EB9">
          <w:rPr>
            <w:sz w:val="20"/>
            <w:szCs w:val="20"/>
            <w:lang w:val="en-US"/>
          </w:rPr>
          <w:t xml:space="preserve"> </w:t>
        </w:r>
      </w:ins>
      <w:del w:id="300" w:author="Utilisateur Microsoft Office" w:date="2018-02-09T10:51:00Z">
        <w:r w:rsidRPr="00094EB9" w:rsidDel="00F86CD7">
          <w:rPr>
            <w:sz w:val="20"/>
            <w:szCs w:val="20"/>
            <w:lang w:val="en-US"/>
          </w:rPr>
          <w:delText xml:space="preserve">Ircam </w:delText>
        </w:r>
      </w:del>
      <w:ins w:id="301" w:author="Utilisateur Microsoft Office" w:date="2018-02-09T10:51:00Z">
        <w:r w:rsidR="00F86CD7">
          <w:rPr>
            <w:sz w:val="20"/>
            <w:szCs w:val="20"/>
            <w:lang w:val="en-US"/>
          </w:rPr>
          <w:t>IRCAM</w:t>
        </w:r>
        <w:r w:rsidR="00F86CD7" w:rsidRPr="00094EB9">
          <w:rPr>
            <w:sz w:val="20"/>
            <w:szCs w:val="20"/>
            <w:lang w:val="en-US"/>
          </w:rPr>
          <w:t xml:space="preserve"> </w:t>
        </w:r>
      </w:ins>
      <w:r w:rsidRPr="00094EB9">
        <w:rPr>
          <w:sz w:val="20"/>
          <w:szCs w:val="20"/>
          <w:lang w:val="en-US"/>
        </w:rPr>
        <w:t xml:space="preserve">production department to store all the elements required to perform the </w:t>
      </w:r>
      <w:del w:id="302" w:author="Microsoft Office User" w:date="2018-02-26T15:04:00Z">
        <w:r w:rsidR="00094EB9" w:rsidRPr="00094EB9" w:rsidDel="004202E3">
          <w:rPr>
            <w:sz w:val="20"/>
            <w:szCs w:val="20"/>
            <w:lang w:val="en-US"/>
          </w:rPr>
          <w:delText xml:space="preserve">IRCAM </w:delText>
        </w:r>
      </w:del>
      <w:ins w:id="303" w:author="Microsoft Office User" w:date="2018-02-26T15:04:00Z">
        <w:r w:rsidR="004202E3">
          <w:rPr>
            <w:sz w:val="20"/>
            <w:szCs w:val="20"/>
            <w:lang w:val="en-US"/>
          </w:rPr>
          <w:t>institute</w:t>
        </w:r>
        <w:r w:rsidR="004202E3" w:rsidRPr="00094EB9">
          <w:rPr>
            <w:sz w:val="20"/>
            <w:szCs w:val="20"/>
            <w:lang w:val="en-US"/>
          </w:rPr>
          <w:t xml:space="preserve"> </w:t>
        </w:r>
      </w:ins>
      <w:r w:rsidRPr="00094EB9">
        <w:rPr>
          <w:sz w:val="20"/>
          <w:szCs w:val="20"/>
          <w:lang w:val="en-US"/>
        </w:rPr>
        <w:t>repertoire pieces</w:t>
      </w:r>
      <w:r w:rsidR="0055253B">
        <w:rPr>
          <w:sz w:val="20"/>
          <w:szCs w:val="20"/>
          <w:lang w:val="en-US"/>
        </w:rPr>
        <w:t xml:space="preserve"> [10]</w:t>
      </w:r>
      <w:r w:rsidRPr="00094EB9">
        <w:rPr>
          <w:sz w:val="20"/>
          <w:szCs w:val="20"/>
          <w:lang w:val="en-US"/>
        </w:rPr>
        <w:t>.</w:t>
      </w:r>
    </w:p>
    <w:p w14:paraId="1ED996DB" w14:textId="656BA86B" w:rsidR="00523EAA" w:rsidRPr="00094EB9" w:rsidRDefault="00523EAA">
      <w:pPr>
        <w:pStyle w:val="NormalWeb"/>
        <w:ind w:firstLine="142"/>
        <w:jc w:val="both"/>
        <w:rPr>
          <w:sz w:val="20"/>
          <w:szCs w:val="20"/>
          <w:lang w:val="en-US"/>
        </w:rPr>
        <w:pPrChange w:id="304" w:author="Microsoft Office User" w:date="2018-02-11T12:59:00Z">
          <w:pPr>
            <w:pStyle w:val="NormalWeb"/>
            <w:jc w:val="both"/>
          </w:pPr>
        </w:pPrChange>
      </w:pPr>
      <w:r w:rsidRPr="00094EB9">
        <w:rPr>
          <w:sz w:val="20"/>
          <w:szCs w:val="20"/>
          <w:lang w:val="en-US"/>
        </w:rPr>
        <w:t>Sidney is a part of the</w:t>
      </w:r>
      <w:ins w:id="305" w:author="Microsoft Office User" w:date="2018-02-26T15:05:00Z">
        <w:r w:rsidR="004202E3">
          <w:rPr>
            <w:sz w:val="20"/>
            <w:szCs w:val="20"/>
            <w:lang w:val="en-US"/>
          </w:rPr>
          <w:t xml:space="preserve"> Brahms database (</w:t>
        </w:r>
      </w:ins>
      <w:del w:id="306" w:author="Microsoft Office User" w:date="2018-02-26T15:05:00Z">
        <w:r w:rsidRPr="00094EB9" w:rsidDel="004202E3">
          <w:rPr>
            <w:sz w:val="20"/>
            <w:szCs w:val="20"/>
            <w:lang w:val="en-US"/>
          </w:rPr>
          <w:delText xml:space="preserve"> </w:delText>
        </w:r>
      </w:del>
      <w:r w:rsidRPr="00094EB9">
        <w:rPr>
          <w:sz w:val="20"/>
          <w:szCs w:val="20"/>
          <w:lang w:val="en-US"/>
        </w:rPr>
        <w:t>www.brahms.ircam.fr</w:t>
      </w:r>
      <w:ins w:id="307" w:author="Microsoft Office User" w:date="2018-02-26T15:05:00Z">
        <w:r w:rsidR="004202E3">
          <w:rPr>
            <w:sz w:val="20"/>
            <w:szCs w:val="20"/>
            <w:lang w:val="en-US"/>
          </w:rPr>
          <w:t>)</w:t>
        </w:r>
      </w:ins>
      <w:r w:rsidRPr="00094EB9">
        <w:rPr>
          <w:sz w:val="20"/>
          <w:szCs w:val="20"/>
          <w:lang w:val="en-US"/>
        </w:rPr>
        <w:t xml:space="preserve"> which </w:t>
      </w:r>
      <w:del w:id="308" w:author="Microsoft Office User" w:date="2018-02-26T15:06:00Z">
        <w:r w:rsidRPr="00094EB9" w:rsidDel="004202E3">
          <w:rPr>
            <w:sz w:val="20"/>
            <w:szCs w:val="20"/>
            <w:lang w:val="en-US"/>
          </w:rPr>
          <w:delText>purpose is</w:delText>
        </w:r>
      </w:del>
      <w:ins w:id="309" w:author="Microsoft Office User" w:date="2018-02-26T15:06:00Z">
        <w:r w:rsidR="004202E3">
          <w:rPr>
            <w:sz w:val="20"/>
            <w:szCs w:val="20"/>
            <w:lang w:val="en-US"/>
          </w:rPr>
          <w:t>intends</w:t>
        </w:r>
      </w:ins>
      <w:r w:rsidRPr="00094EB9">
        <w:rPr>
          <w:sz w:val="20"/>
          <w:szCs w:val="20"/>
          <w:lang w:val="en-US"/>
        </w:rPr>
        <w:t xml:space="preserve"> to document all </w:t>
      </w:r>
      <w:del w:id="310" w:author="Microsoft Office User" w:date="2018-02-26T15:07:00Z">
        <w:r w:rsidRPr="00094EB9" w:rsidDel="004202E3">
          <w:rPr>
            <w:sz w:val="20"/>
            <w:szCs w:val="20"/>
            <w:lang w:val="en-US"/>
          </w:rPr>
          <w:delText xml:space="preserve">the </w:delText>
        </w:r>
      </w:del>
      <w:r w:rsidRPr="00094EB9">
        <w:rPr>
          <w:sz w:val="20"/>
          <w:szCs w:val="20"/>
          <w:lang w:val="en-US"/>
        </w:rPr>
        <w:t xml:space="preserve">contemporary music since 1945. Sidney contains </w:t>
      </w:r>
      <w:r w:rsidR="00AE7482">
        <w:rPr>
          <w:sz w:val="20"/>
          <w:szCs w:val="20"/>
          <w:lang w:val="en-US"/>
        </w:rPr>
        <w:t>data</w:t>
      </w:r>
      <w:r w:rsidRPr="00094EB9">
        <w:rPr>
          <w:sz w:val="20"/>
          <w:szCs w:val="20"/>
          <w:lang w:val="en-US"/>
        </w:rPr>
        <w:t xml:space="preserve"> about almost every work created at </w:t>
      </w:r>
      <w:r w:rsidR="001D2136" w:rsidRPr="00094EB9">
        <w:rPr>
          <w:sz w:val="20"/>
          <w:szCs w:val="20"/>
          <w:lang w:val="en-US"/>
        </w:rPr>
        <w:t>IRCAM. Its</w:t>
      </w:r>
      <w:r w:rsidRPr="00094EB9">
        <w:rPr>
          <w:sz w:val="20"/>
          <w:szCs w:val="20"/>
          <w:lang w:val="en-US"/>
        </w:rPr>
        <w:t xml:space="preserve"> goal is to archive and to document the technological part</w:t>
      </w:r>
      <w:ins w:id="311" w:author="Microsoft Office User" w:date="2018-02-26T15:14:00Z">
        <w:r w:rsidR="00931B17">
          <w:rPr>
            <w:sz w:val="20"/>
            <w:szCs w:val="20"/>
            <w:lang w:val="en-US"/>
          </w:rPr>
          <w:t xml:space="preserve"> </w:t>
        </w:r>
      </w:ins>
      <w:del w:id="312" w:author="Microsoft Office User" w:date="2018-02-26T15:14:00Z">
        <w:r w:rsidRPr="00094EB9" w:rsidDel="00931B17">
          <w:rPr>
            <w:sz w:val="20"/>
            <w:szCs w:val="20"/>
            <w:lang w:val="en-US"/>
          </w:rPr>
          <w:delText xml:space="preserve"> of the integrality </w:delText>
        </w:r>
      </w:del>
      <w:r w:rsidRPr="00094EB9">
        <w:rPr>
          <w:sz w:val="20"/>
          <w:szCs w:val="20"/>
          <w:lang w:val="en-US"/>
        </w:rPr>
        <w:t xml:space="preserve">of </w:t>
      </w:r>
      <w:ins w:id="313" w:author="Microsoft Office User" w:date="2018-02-26T15:14:00Z">
        <w:r w:rsidR="00931B17">
          <w:rPr>
            <w:sz w:val="20"/>
            <w:szCs w:val="20"/>
            <w:lang w:val="en-US"/>
          </w:rPr>
          <w:t xml:space="preserve">all </w:t>
        </w:r>
      </w:ins>
      <w:ins w:id="314" w:author="Utilisateur Microsoft Office" w:date="2018-02-09T10:51:00Z">
        <w:r w:rsidR="00F86CD7" w:rsidRPr="00094EB9">
          <w:rPr>
            <w:sz w:val="20"/>
            <w:szCs w:val="20"/>
            <w:lang w:val="en-US"/>
          </w:rPr>
          <w:t>IRCAM</w:t>
        </w:r>
        <w:r w:rsidR="00F86CD7" w:rsidRPr="00094EB9" w:rsidDel="00F86CD7">
          <w:rPr>
            <w:sz w:val="20"/>
            <w:szCs w:val="20"/>
            <w:lang w:val="en-US"/>
          </w:rPr>
          <w:t xml:space="preserve"> </w:t>
        </w:r>
      </w:ins>
      <w:del w:id="315" w:author="Utilisateur Microsoft Office" w:date="2018-02-09T10:51:00Z">
        <w:r w:rsidRPr="00094EB9" w:rsidDel="00F86CD7">
          <w:rPr>
            <w:sz w:val="20"/>
            <w:szCs w:val="20"/>
            <w:lang w:val="en-US"/>
          </w:rPr>
          <w:delText xml:space="preserve">Ircam </w:delText>
        </w:r>
      </w:del>
      <w:r w:rsidRPr="00094EB9">
        <w:rPr>
          <w:sz w:val="20"/>
          <w:szCs w:val="20"/>
          <w:lang w:val="en-US"/>
        </w:rPr>
        <w:t>electro-acoustic pieces</w:t>
      </w:r>
      <w:ins w:id="316" w:author="Microsoft Office User" w:date="2018-02-26T15:16:00Z">
        <w:r w:rsidR="00931B17">
          <w:rPr>
            <w:sz w:val="20"/>
            <w:szCs w:val="20"/>
            <w:lang w:val="en-US"/>
          </w:rPr>
          <w:t xml:space="preserve">; from </w:t>
        </w:r>
      </w:ins>
      <w:del w:id="317" w:author="Microsoft Office User" w:date="2018-02-26T15:14:00Z">
        <w:r w:rsidRPr="00094EB9" w:rsidDel="00931B17">
          <w:rPr>
            <w:sz w:val="20"/>
            <w:szCs w:val="20"/>
            <w:lang w:val="en-US"/>
          </w:rPr>
          <w:delText>,</w:delText>
        </w:r>
      </w:del>
      <w:del w:id="318" w:author="Microsoft Office User" w:date="2018-02-26T15:17:00Z">
        <w:r w:rsidRPr="00094EB9" w:rsidDel="00931B17">
          <w:rPr>
            <w:sz w:val="20"/>
            <w:szCs w:val="20"/>
            <w:lang w:val="en-US"/>
          </w:rPr>
          <w:delText xml:space="preserve"> in </w:delText>
        </w:r>
      </w:del>
      <w:r w:rsidRPr="00094EB9">
        <w:rPr>
          <w:sz w:val="20"/>
          <w:szCs w:val="20"/>
          <w:lang w:val="en-US"/>
        </w:rPr>
        <w:t>the technological state of the</w:t>
      </w:r>
      <w:ins w:id="319" w:author="Microsoft Office User" w:date="2018-02-26T15:17:00Z">
        <w:r w:rsidR="00931B17">
          <w:rPr>
            <w:sz w:val="20"/>
            <w:szCs w:val="20"/>
            <w:lang w:val="en-US"/>
          </w:rPr>
          <w:t xml:space="preserve"> work when it</w:t>
        </w:r>
      </w:ins>
      <w:r w:rsidRPr="00094EB9">
        <w:rPr>
          <w:sz w:val="20"/>
          <w:szCs w:val="20"/>
          <w:lang w:val="en-US"/>
        </w:rPr>
        <w:t xml:space="preserve"> premiere</w:t>
      </w:r>
      <w:ins w:id="320" w:author="Microsoft Office User" w:date="2018-02-26T15:17:00Z">
        <w:r w:rsidR="00931B17">
          <w:rPr>
            <w:sz w:val="20"/>
            <w:szCs w:val="20"/>
            <w:lang w:val="en-US"/>
          </w:rPr>
          <w:t>d to</w:t>
        </w:r>
      </w:ins>
      <w:r w:rsidRPr="00094EB9">
        <w:rPr>
          <w:sz w:val="20"/>
          <w:szCs w:val="20"/>
          <w:lang w:val="en-US"/>
        </w:rPr>
        <w:t xml:space="preserve"> </w:t>
      </w:r>
      <w:ins w:id="321" w:author="Microsoft Office User" w:date="2018-02-26T15:17:00Z">
        <w:r w:rsidR="00931B17">
          <w:rPr>
            <w:sz w:val="20"/>
            <w:szCs w:val="20"/>
            <w:lang w:val="en-US"/>
          </w:rPr>
          <w:t>its</w:t>
        </w:r>
      </w:ins>
      <w:del w:id="322" w:author="Microsoft Office User" w:date="2018-02-26T15:14:00Z">
        <w:r w:rsidRPr="00094EB9" w:rsidDel="00931B17">
          <w:rPr>
            <w:sz w:val="20"/>
            <w:szCs w:val="20"/>
            <w:lang w:val="en-US"/>
          </w:rPr>
          <w:delText>or</w:delText>
        </w:r>
      </w:del>
      <w:r w:rsidRPr="00094EB9">
        <w:rPr>
          <w:sz w:val="20"/>
          <w:szCs w:val="20"/>
          <w:lang w:val="en-US"/>
        </w:rPr>
        <w:t xml:space="preserve"> </w:t>
      </w:r>
      <w:del w:id="323" w:author="Microsoft Office User" w:date="2018-02-26T15:18:00Z">
        <w:r w:rsidRPr="00094EB9" w:rsidDel="00931B17">
          <w:rPr>
            <w:sz w:val="20"/>
            <w:szCs w:val="20"/>
            <w:lang w:val="en-US"/>
          </w:rPr>
          <w:delText xml:space="preserve">the </w:delText>
        </w:r>
      </w:del>
      <w:r w:rsidRPr="00094EB9">
        <w:rPr>
          <w:sz w:val="20"/>
          <w:szCs w:val="20"/>
          <w:lang w:val="en-US"/>
        </w:rPr>
        <w:t xml:space="preserve">latest public </w:t>
      </w:r>
      <w:r w:rsidR="001D2136" w:rsidRPr="00094EB9">
        <w:rPr>
          <w:sz w:val="20"/>
          <w:szCs w:val="20"/>
          <w:lang w:val="en-US"/>
        </w:rPr>
        <w:t>performance. The</w:t>
      </w:r>
      <w:r w:rsidRPr="00094EB9">
        <w:rPr>
          <w:sz w:val="20"/>
          <w:szCs w:val="20"/>
          <w:lang w:val="en-US"/>
        </w:rPr>
        <w:t xml:space="preserve"> main concept is the “work version”</w:t>
      </w:r>
      <w:del w:id="324" w:author="Utilisateur Microsoft Office" w:date="2018-02-09T10:52:00Z">
        <w:r w:rsidRPr="00094EB9" w:rsidDel="00F86CD7">
          <w:rPr>
            <w:sz w:val="20"/>
            <w:szCs w:val="20"/>
            <w:lang w:val="en-US"/>
          </w:rPr>
          <w:delText xml:space="preserve"> </w:delText>
        </w:r>
      </w:del>
      <w:r w:rsidRPr="00094EB9">
        <w:rPr>
          <w:sz w:val="20"/>
          <w:szCs w:val="20"/>
          <w:lang w:val="en-US"/>
        </w:rPr>
        <w:t xml:space="preserve">: </w:t>
      </w:r>
      <w:ins w:id="325" w:author="Microsoft Office User" w:date="2018-02-26T15:19:00Z">
        <w:r w:rsidR="00931B17">
          <w:rPr>
            <w:sz w:val="20"/>
            <w:szCs w:val="20"/>
            <w:lang w:val="en-US"/>
          </w:rPr>
          <w:t>t</w:t>
        </w:r>
      </w:ins>
      <w:del w:id="326" w:author="Microsoft Office User" w:date="2018-02-26T15:19:00Z">
        <w:r w:rsidRPr="00094EB9" w:rsidDel="00931B17">
          <w:rPr>
            <w:sz w:val="20"/>
            <w:szCs w:val="20"/>
            <w:lang w:val="en-US"/>
          </w:rPr>
          <w:delText>T</w:delText>
        </w:r>
      </w:del>
      <w:r w:rsidRPr="00094EB9">
        <w:rPr>
          <w:sz w:val="20"/>
          <w:szCs w:val="20"/>
          <w:lang w:val="en-US"/>
        </w:rPr>
        <w:t xml:space="preserve">he idea is not only to document every work but </w:t>
      </w:r>
      <w:del w:id="327" w:author="Microsoft Office User" w:date="2018-02-26T15:19:00Z">
        <w:r w:rsidRPr="00094EB9" w:rsidDel="00931B17">
          <w:rPr>
            <w:sz w:val="20"/>
            <w:szCs w:val="20"/>
            <w:lang w:val="en-US"/>
          </w:rPr>
          <w:delText xml:space="preserve">to </w:delText>
        </w:r>
      </w:del>
      <w:r w:rsidRPr="00094EB9">
        <w:rPr>
          <w:sz w:val="20"/>
          <w:szCs w:val="20"/>
          <w:lang w:val="en-US"/>
        </w:rPr>
        <w:t>every “version” of the work. As we are in a technological context</w:t>
      </w:r>
      <w:ins w:id="328" w:author="Microsoft Office User" w:date="2018-02-26T15:19:00Z">
        <w:r w:rsidR="00931B17">
          <w:rPr>
            <w:sz w:val="20"/>
            <w:szCs w:val="20"/>
            <w:lang w:val="en-US"/>
          </w:rPr>
          <w:t>,</w:t>
        </w:r>
      </w:ins>
      <w:r w:rsidRPr="00094EB9">
        <w:rPr>
          <w:sz w:val="20"/>
          <w:szCs w:val="20"/>
          <w:lang w:val="en-US"/>
        </w:rPr>
        <w:t xml:space="preserve"> evolving at a very fast pace, it is not possible to preserve a work as such, simply because each new performance with real-time or interactive system</w:t>
      </w:r>
      <w:ins w:id="329" w:author="Microsoft Office User" w:date="2018-02-26T15:20:00Z">
        <w:r w:rsidR="00931B17">
          <w:rPr>
            <w:sz w:val="20"/>
            <w:szCs w:val="20"/>
            <w:lang w:val="en-US"/>
          </w:rPr>
          <w:t>s</w:t>
        </w:r>
      </w:ins>
      <w:r w:rsidRPr="00094EB9">
        <w:rPr>
          <w:sz w:val="20"/>
          <w:szCs w:val="20"/>
          <w:lang w:val="en-US"/>
        </w:rPr>
        <w:t xml:space="preserve"> requires updates or modifications. The “musical work” object is stored in</w:t>
      </w:r>
      <w:del w:id="330" w:author="Microsoft Office User" w:date="2018-02-26T15:20:00Z">
        <w:r w:rsidRPr="00094EB9" w:rsidDel="00931B17">
          <w:rPr>
            <w:sz w:val="20"/>
            <w:szCs w:val="20"/>
            <w:lang w:val="en-US"/>
          </w:rPr>
          <w:delText>to</w:delText>
        </w:r>
      </w:del>
      <w:r w:rsidRPr="00094EB9">
        <w:rPr>
          <w:sz w:val="20"/>
          <w:szCs w:val="20"/>
          <w:lang w:val="en-US"/>
        </w:rPr>
        <w:t xml:space="preserve"> the </w:t>
      </w:r>
      <w:del w:id="331" w:author="Utilisateur Microsoft Office" w:date="2018-02-09T10:52:00Z">
        <w:r w:rsidRPr="00094EB9" w:rsidDel="00F86CD7">
          <w:rPr>
            <w:sz w:val="20"/>
            <w:szCs w:val="20"/>
            <w:lang w:val="en-US"/>
          </w:rPr>
          <w:delText xml:space="preserve">brahms </w:delText>
        </w:r>
      </w:del>
      <w:ins w:id="332" w:author="Utilisateur Microsoft Office" w:date="2018-02-09T10:52:00Z">
        <w:r w:rsidR="00F86CD7">
          <w:rPr>
            <w:sz w:val="20"/>
            <w:szCs w:val="20"/>
            <w:lang w:val="en-US"/>
          </w:rPr>
          <w:t>B</w:t>
        </w:r>
        <w:r w:rsidR="00F86CD7" w:rsidRPr="00094EB9">
          <w:rPr>
            <w:sz w:val="20"/>
            <w:szCs w:val="20"/>
            <w:lang w:val="en-US"/>
          </w:rPr>
          <w:t xml:space="preserve">rahms </w:t>
        </w:r>
      </w:ins>
      <w:r w:rsidRPr="00094EB9">
        <w:rPr>
          <w:sz w:val="20"/>
          <w:szCs w:val="20"/>
          <w:lang w:val="en-US"/>
        </w:rPr>
        <w:t xml:space="preserve">database, while each "version” object </w:t>
      </w:r>
      <w:del w:id="333" w:author="Microsoft Office User" w:date="2018-02-26T15:20:00Z">
        <w:r w:rsidRPr="00094EB9" w:rsidDel="00931B17">
          <w:rPr>
            <w:sz w:val="20"/>
            <w:szCs w:val="20"/>
            <w:lang w:val="en-US"/>
          </w:rPr>
          <w:delText xml:space="preserve">are </w:delText>
        </w:r>
      </w:del>
      <w:ins w:id="334" w:author="Microsoft Office User" w:date="2018-02-26T15:20:00Z">
        <w:r w:rsidR="00931B17">
          <w:rPr>
            <w:sz w:val="20"/>
            <w:szCs w:val="20"/>
            <w:lang w:val="en-US"/>
          </w:rPr>
          <w:t>is</w:t>
        </w:r>
        <w:r w:rsidR="00931B17" w:rsidRPr="00094EB9">
          <w:rPr>
            <w:sz w:val="20"/>
            <w:szCs w:val="20"/>
            <w:lang w:val="en-US"/>
          </w:rPr>
          <w:t xml:space="preserve"> </w:t>
        </w:r>
      </w:ins>
      <w:r w:rsidRPr="00094EB9">
        <w:rPr>
          <w:sz w:val="20"/>
          <w:szCs w:val="20"/>
          <w:lang w:val="en-US"/>
        </w:rPr>
        <w:t xml:space="preserve">stored </w:t>
      </w:r>
      <w:del w:id="335" w:author="Microsoft Office User" w:date="2018-02-26T15:20:00Z">
        <w:r w:rsidRPr="00094EB9" w:rsidDel="00931B17">
          <w:rPr>
            <w:sz w:val="20"/>
            <w:szCs w:val="20"/>
            <w:lang w:val="en-US"/>
          </w:rPr>
          <w:delText xml:space="preserve">into </w:delText>
        </w:r>
      </w:del>
      <w:ins w:id="336" w:author="Microsoft Office User" w:date="2018-02-26T15:20:00Z">
        <w:r w:rsidR="00931B17">
          <w:rPr>
            <w:sz w:val="20"/>
            <w:szCs w:val="20"/>
            <w:lang w:val="en-US"/>
          </w:rPr>
          <w:t>in</w:t>
        </w:r>
        <w:r w:rsidR="00931B17" w:rsidRPr="00094EB9">
          <w:rPr>
            <w:sz w:val="20"/>
            <w:szCs w:val="20"/>
            <w:lang w:val="en-US"/>
          </w:rPr>
          <w:t xml:space="preserve"> </w:t>
        </w:r>
      </w:ins>
      <w:r w:rsidRPr="00094EB9">
        <w:rPr>
          <w:sz w:val="20"/>
          <w:szCs w:val="20"/>
          <w:lang w:val="en-US"/>
        </w:rPr>
        <w:t xml:space="preserve">Sidney (inheriting from </w:t>
      </w:r>
      <w:del w:id="337" w:author="Utilisateur Microsoft Office" w:date="2018-02-09T10:52:00Z">
        <w:r w:rsidRPr="00094EB9" w:rsidDel="00F86CD7">
          <w:rPr>
            <w:sz w:val="20"/>
            <w:szCs w:val="20"/>
            <w:lang w:val="en-US"/>
          </w:rPr>
          <w:delText xml:space="preserve">brahms </w:delText>
        </w:r>
      </w:del>
      <w:ins w:id="338" w:author="Utilisateur Microsoft Office" w:date="2018-02-09T10:52:00Z">
        <w:r w:rsidR="00F86CD7">
          <w:rPr>
            <w:sz w:val="20"/>
            <w:szCs w:val="20"/>
            <w:lang w:val="en-US"/>
          </w:rPr>
          <w:t>B</w:t>
        </w:r>
        <w:r w:rsidR="00F86CD7" w:rsidRPr="00094EB9">
          <w:rPr>
            <w:sz w:val="20"/>
            <w:szCs w:val="20"/>
            <w:lang w:val="en-US"/>
          </w:rPr>
          <w:t xml:space="preserve">rahms </w:t>
        </w:r>
      </w:ins>
      <w:r w:rsidR="00AE7482">
        <w:rPr>
          <w:sz w:val="20"/>
          <w:szCs w:val="20"/>
          <w:lang w:val="en-US"/>
        </w:rPr>
        <w:t>content</w:t>
      </w:r>
      <w:r w:rsidRPr="00094EB9">
        <w:rPr>
          <w:sz w:val="20"/>
          <w:szCs w:val="20"/>
          <w:lang w:val="en-US"/>
        </w:rPr>
        <w:t>).</w:t>
      </w:r>
    </w:p>
    <w:p w14:paraId="1C7D2069" w14:textId="77777777" w:rsidR="00523EAA" w:rsidRPr="00094EB9" w:rsidRDefault="00523EAA">
      <w:pPr>
        <w:pStyle w:val="NormalWeb"/>
        <w:ind w:firstLine="142"/>
        <w:jc w:val="both"/>
        <w:rPr>
          <w:sz w:val="20"/>
          <w:szCs w:val="20"/>
          <w:lang w:val="en-US"/>
        </w:rPr>
        <w:pPrChange w:id="339" w:author="Microsoft Office User" w:date="2018-02-11T12:59:00Z">
          <w:pPr>
            <w:pStyle w:val="NormalWeb"/>
            <w:jc w:val="both"/>
          </w:pPr>
        </w:pPrChange>
      </w:pPr>
      <w:r w:rsidRPr="00094EB9">
        <w:rPr>
          <w:sz w:val="20"/>
          <w:szCs w:val="20"/>
          <w:lang w:val="en-US"/>
        </w:rPr>
        <w:t>The main technology used for the development of the Brahms site is the Django Framework [</w:t>
      </w:r>
      <w:r w:rsidR="00717760">
        <w:fldChar w:fldCharType="begin"/>
      </w:r>
      <w:r w:rsidR="00717760" w:rsidRPr="00E56FE6">
        <w:rPr>
          <w:lang w:val="en-US"/>
          <w:rPrChange w:id="340" w:author="Microsoft Office User" w:date="2018-02-11T12:02:00Z">
            <w:rPr/>
          </w:rPrChange>
        </w:rPr>
        <w:instrText xml:space="preserve"> HYPERLINK "https://www.djangoproject.com/" </w:instrText>
      </w:r>
      <w:r w:rsidR="00717760">
        <w:fldChar w:fldCharType="separate"/>
      </w:r>
      <w:r w:rsidRPr="008F6587">
        <w:rPr>
          <w:sz w:val="20"/>
          <w:szCs w:val="20"/>
          <w:lang w:val="en-US"/>
        </w:rPr>
        <w:t>https://www.djangoproject.com</w:t>
      </w:r>
      <w:r w:rsidR="00717760">
        <w:rPr>
          <w:sz w:val="20"/>
          <w:szCs w:val="20"/>
          <w:lang w:val="en-US"/>
        </w:rPr>
        <w:fldChar w:fldCharType="end"/>
      </w:r>
      <w:r w:rsidRPr="00094EB9">
        <w:rPr>
          <w:sz w:val="20"/>
          <w:szCs w:val="20"/>
          <w:lang w:val="en-US"/>
        </w:rPr>
        <w:t xml:space="preserve">]. </w:t>
      </w:r>
    </w:p>
    <w:p w14:paraId="07510F40" w14:textId="6E28F74C" w:rsidR="00523EAA" w:rsidRPr="00094EB9" w:rsidRDefault="00523EAA">
      <w:pPr>
        <w:pStyle w:val="NormalWeb"/>
        <w:ind w:firstLine="142"/>
        <w:rPr>
          <w:sz w:val="20"/>
          <w:szCs w:val="20"/>
          <w:lang w:val="en-US"/>
        </w:rPr>
        <w:pPrChange w:id="341" w:author="Microsoft Office User" w:date="2018-02-11T12:59:00Z">
          <w:pPr>
            <w:pStyle w:val="NormalWeb"/>
          </w:pPr>
        </w:pPrChange>
      </w:pPr>
      <w:r w:rsidRPr="00094EB9">
        <w:rPr>
          <w:sz w:val="20"/>
          <w:szCs w:val="20"/>
          <w:lang w:val="en-US"/>
        </w:rPr>
        <w:t xml:space="preserve">The data </w:t>
      </w:r>
      <w:ins w:id="342" w:author="Microsoft Office User" w:date="2018-02-26T15:20:00Z">
        <w:r w:rsidR="00931B17">
          <w:rPr>
            <w:sz w:val="20"/>
            <w:szCs w:val="20"/>
            <w:lang w:val="en-US"/>
          </w:rPr>
          <w:t>are</w:t>
        </w:r>
      </w:ins>
      <w:del w:id="343" w:author="Microsoft Office User" w:date="2018-02-26T15:20:00Z">
        <w:r w:rsidRPr="00094EB9" w:rsidDel="00931B17">
          <w:rPr>
            <w:sz w:val="20"/>
            <w:szCs w:val="20"/>
            <w:lang w:val="en-US"/>
          </w:rPr>
          <w:delText>is</w:delText>
        </w:r>
      </w:del>
      <w:r w:rsidRPr="00094EB9">
        <w:rPr>
          <w:sz w:val="20"/>
          <w:szCs w:val="20"/>
          <w:lang w:val="en-US"/>
        </w:rPr>
        <w:t xml:space="preserve"> structured in a MySQL database, through the Object Relational Mapping provided by Django. The underlying data model is shown in </w:t>
      </w:r>
      <w:r w:rsidR="00AE7482">
        <w:rPr>
          <w:sz w:val="20"/>
          <w:szCs w:val="20"/>
          <w:lang w:val="en-US"/>
        </w:rPr>
        <w:t>Figure 7.</w:t>
      </w:r>
    </w:p>
    <w:p w14:paraId="4BC2B914" w14:textId="77777777" w:rsidR="00523EAA" w:rsidRPr="00094EB9" w:rsidRDefault="001D2136">
      <w:pPr>
        <w:pStyle w:val="NormalWeb"/>
        <w:ind w:firstLine="142"/>
        <w:rPr>
          <w:sz w:val="18"/>
          <w:szCs w:val="20"/>
          <w:lang w:val="en-US"/>
        </w:rPr>
        <w:pPrChange w:id="344" w:author="Microsoft Office User" w:date="2018-02-11T12:59:00Z">
          <w:pPr>
            <w:pStyle w:val="NormalWeb"/>
          </w:pPr>
        </w:pPrChange>
      </w:pPr>
      <w:r w:rsidRPr="00094EB9">
        <w:rPr>
          <w:noProof/>
          <w:sz w:val="20"/>
          <w:szCs w:val="20"/>
        </w:rPr>
        <w:drawing>
          <wp:inline distT="0" distB="0" distL="0" distR="0" wp14:anchorId="0914809E" wp14:editId="7296D09D">
            <wp:extent cx="2951480" cy="41516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1480" cy="4151630"/>
                    </a:xfrm>
                    <a:prstGeom prst="rect">
                      <a:avLst/>
                    </a:prstGeom>
                  </pic:spPr>
                </pic:pic>
              </a:graphicData>
            </a:graphic>
          </wp:inline>
        </w:drawing>
      </w:r>
      <w:r w:rsidR="0055253B">
        <w:rPr>
          <w:b/>
          <w:sz w:val="18"/>
          <w:szCs w:val="20"/>
          <w:lang w:val="en-US"/>
        </w:rPr>
        <w:t>Figure 7</w:t>
      </w:r>
      <w:r w:rsidR="00094EB9">
        <w:rPr>
          <w:b/>
          <w:sz w:val="18"/>
          <w:szCs w:val="20"/>
          <w:lang w:val="en-US"/>
        </w:rPr>
        <w:t>.</w:t>
      </w:r>
      <w:r w:rsidR="00D85C25">
        <w:rPr>
          <w:b/>
          <w:sz w:val="18"/>
          <w:szCs w:val="20"/>
          <w:lang w:val="en-US"/>
        </w:rPr>
        <w:t xml:space="preserve"> </w:t>
      </w:r>
      <w:r w:rsidR="0080772E" w:rsidRPr="00094EB9">
        <w:rPr>
          <w:sz w:val="18"/>
          <w:szCs w:val="20"/>
          <w:lang w:val="en-US"/>
        </w:rPr>
        <w:t xml:space="preserve">The </w:t>
      </w:r>
      <w:r w:rsidR="00094EB9">
        <w:rPr>
          <w:i/>
          <w:sz w:val="18"/>
          <w:szCs w:val="20"/>
          <w:lang w:val="en-US"/>
        </w:rPr>
        <w:t>S</w:t>
      </w:r>
      <w:r w:rsidR="00523EAA" w:rsidRPr="00094EB9">
        <w:rPr>
          <w:i/>
          <w:sz w:val="18"/>
          <w:szCs w:val="20"/>
          <w:lang w:val="en-US"/>
        </w:rPr>
        <w:t>idney</w:t>
      </w:r>
      <w:r w:rsidR="00523EAA" w:rsidRPr="00094EB9">
        <w:rPr>
          <w:sz w:val="18"/>
          <w:szCs w:val="20"/>
          <w:lang w:val="en-US"/>
        </w:rPr>
        <w:t xml:space="preserve"> data model</w:t>
      </w:r>
    </w:p>
    <w:p w14:paraId="08432244" w14:textId="77777777" w:rsidR="0080772E" w:rsidRPr="00094EB9" w:rsidRDefault="0080772E">
      <w:pPr>
        <w:pStyle w:val="NormalWeb"/>
        <w:ind w:firstLine="142"/>
        <w:rPr>
          <w:sz w:val="20"/>
          <w:szCs w:val="20"/>
          <w:lang w:val="en-US"/>
        </w:rPr>
        <w:pPrChange w:id="345" w:author="Microsoft Office User" w:date="2018-02-11T12:59:00Z">
          <w:pPr>
            <w:pStyle w:val="NormalWeb"/>
          </w:pPr>
        </w:pPrChange>
      </w:pPr>
    </w:p>
    <w:p w14:paraId="128630B2" w14:textId="5A0A606A" w:rsidR="00523EAA" w:rsidRPr="00094EB9" w:rsidRDefault="00523EAA">
      <w:pPr>
        <w:pStyle w:val="NormalWeb"/>
        <w:ind w:firstLine="142"/>
        <w:jc w:val="both"/>
        <w:rPr>
          <w:sz w:val="20"/>
          <w:szCs w:val="20"/>
          <w:lang w:val="en-US"/>
        </w:rPr>
        <w:pPrChange w:id="346" w:author="Microsoft Office User" w:date="2018-02-11T12:59:00Z">
          <w:pPr>
            <w:pStyle w:val="NormalWeb"/>
            <w:jc w:val="both"/>
          </w:pPr>
        </w:pPrChange>
      </w:pPr>
      <w:r w:rsidRPr="00094EB9">
        <w:rPr>
          <w:sz w:val="20"/>
          <w:szCs w:val="20"/>
          <w:lang w:val="en-US"/>
        </w:rPr>
        <w:t xml:space="preserve">The Sidney model has been proven to be </w:t>
      </w:r>
      <w:del w:id="347" w:author="Microsoft Office User" w:date="2018-02-26T15:21:00Z">
        <w:r w:rsidRPr="00094EB9" w:rsidDel="00931B17">
          <w:rPr>
            <w:sz w:val="20"/>
            <w:szCs w:val="20"/>
            <w:lang w:val="en-US"/>
          </w:rPr>
          <w:delText xml:space="preserve">efficient </w:delText>
        </w:r>
      </w:del>
      <w:ins w:id="348" w:author="Microsoft Office User" w:date="2018-02-26T15:21:00Z">
        <w:r w:rsidR="00931B17">
          <w:rPr>
            <w:sz w:val="20"/>
            <w:szCs w:val="20"/>
            <w:lang w:val="en-US"/>
          </w:rPr>
          <w:t>effective</w:t>
        </w:r>
        <w:r w:rsidR="00931B17" w:rsidRPr="00094EB9">
          <w:rPr>
            <w:sz w:val="20"/>
            <w:szCs w:val="20"/>
            <w:lang w:val="en-US"/>
          </w:rPr>
          <w:t xml:space="preserve"> </w:t>
        </w:r>
      </w:ins>
      <w:r w:rsidRPr="00094EB9">
        <w:rPr>
          <w:sz w:val="20"/>
          <w:szCs w:val="20"/>
          <w:lang w:val="en-US"/>
        </w:rPr>
        <w:t>enough to be adopted by almost every IRCAM computer music designer. The whole community use</w:t>
      </w:r>
      <w:ins w:id="349" w:author="Microsoft Office User" w:date="2018-02-26T15:21:00Z">
        <w:r w:rsidR="00931B17">
          <w:rPr>
            <w:sz w:val="20"/>
            <w:szCs w:val="20"/>
            <w:lang w:val="en-US"/>
          </w:rPr>
          <w:t>s</w:t>
        </w:r>
      </w:ins>
      <w:r w:rsidRPr="00094EB9">
        <w:rPr>
          <w:sz w:val="20"/>
          <w:szCs w:val="20"/>
          <w:lang w:val="en-US"/>
        </w:rPr>
        <w:t xml:space="preserve"> </w:t>
      </w:r>
      <w:r w:rsidR="00AE7482">
        <w:rPr>
          <w:sz w:val="20"/>
          <w:szCs w:val="20"/>
          <w:lang w:val="en-US"/>
        </w:rPr>
        <w:t xml:space="preserve">it </w:t>
      </w:r>
      <w:r w:rsidRPr="00094EB9">
        <w:rPr>
          <w:sz w:val="20"/>
          <w:szCs w:val="20"/>
          <w:lang w:val="en-US"/>
        </w:rPr>
        <w:t xml:space="preserve">systematically to document and to store the patches after every new performance. It is a kind of archive, every successive version of the work is kept, it is also a digital repository for </w:t>
      </w:r>
      <w:r w:rsidRPr="00094EB9">
        <w:rPr>
          <w:sz w:val="20"/>
          <w:szCs w:val="20"/>
          <w:lang w:val="en-US"/>
        </w:rPr>
        <w:lastRenderedPageBreak/>
        <w:t>the performance material of contemporary mixed music repertory.</w:t>
      </w:r>
    </w:p>
    <w:p w14:paraId="4106D3A9" w14:textId="24EA6901" w:rsidR="00523EAA" w:rsidRPr="00094EB9" w:rsidRDefault="00523EAA">
      <w:pPr>
        <w:pStyle w:val="NormalWeb"/>
        <w:ind w:firstLine="142"/>
        <w:jc w:val="both"/>
        <w:rPr>
          <w:sz w:val="20"/>
          <w:szCs w:val="20"/>
          <w:lang w:val="en-US"/>
        </w:rPr>
        <w:pPrChange w:id="350" w:author="Microsoft Office User" w:date="2018-02-11T12:59:00Z">
          <w:pPr>
            <w:pStyle w:val="NormalWeb"/>
            <w:jc w:val="both"/>
          </w:pPr>
        </w:pPrChange>
      </w:pPr>
      <w:r w:rsidRPr="00094EB9">
        <w:rPr>
          <w:sz w:val="20"/>
          <w:szCs w:val="20"/>
          <w:lang w:val="en-US"/>
        </w:rPr>
        <w:t xml:space="preserve">The </w:t>
      </w:r>
      <w:del w:id="351" w:author="Microsoft Office User" w:date="2018-02-26T15:22:00Z">
        <w:r w:rsidRPr="00094EB9" w:rsidDel="00931B17">
          <w:rPr>
            <w:sz w:val="20"/>
            <w:szCs w:val="20"/>
            <w:lang w:val="en-US"/>
          </w:rPr>
          <w:delText>community aimed</w:delText>
        </w:r>
      </w:del>
      <w:ins w:id="352" w:author="Microsoft Office User" w:date="2018-02-26T15:22:00Z">
        <w:r w:rsidR="00931B17">
          <w:rPr>
            <w:sz w:val="20"/>
            <w:szCs w:val="20"/>
            <w:lang w:val="en-US"/>
          </w:rPr>
          <w:t>target users</w:t>
        </w:r>
      </w:ins>
      <w:r w:rsidRPr="00094EB9">
        <w:rPr>
          <w:sz w:val="20"/>
          <w:szCs w:val="20"/>
          <w:lang w:val="en-US"/>
        </w:rPr>
        <w:t xml:space="preserve"> </w:t>
      </w:r>
      <w:ins w:id="353" w:author="Microsoft Office User" w:date="2018-02-26T15:22:00Z">
        <w:r w:rsidR="00931B17">
          <w:rPr>
            <w:sz w:val="20"/>
            <w:szCs w:val="20"/>
            <w:lang w:val="en-US"/>
          </w:rPr>
          <w:t>of</w:t>
        </w:r>
      </w:ins>
      <w:del w:id="354" w:author="Microsoft Office User" w:date="2018-02-26T15:22:00Z">
        <w:r w:rsidRPr="00094EB9" w:rsidDel="00931B17">
          <w:rPr>
            <w:sz w:val="20"/>
            <w:szCs w:val="20"/>
            <w:lang w:val="en-US"/>
          </w:rPr>
          <w:delText>by</w:delText>
        </w:r>
      </w:del>
      <w:r w:rsidRPr="00094EB9">
        <w:rPr>
          <w:sz w:val="20"/>
          <w:szCs w:val="20"/>
          <w:lang w:val="en-US"/>
        </w:rPr>
        <w:t xml:space="preserve"> this site include all the contemporary music actors</w:t>
      </w:r>
      <w:del w:id="355" w:author="Utilisateur Microsoft Office" w:date="2018-02-09T10:53:00Z">
        <w:r w:rsidRPr="00094EB9" w:rsidDel="00F86CD7">
          <w:rPr>
            <w:sz w:val="20"/>
            <w:szCs w:val="20"/>
            <w:lang w:val="en-US"/>
          </w:rPr>
          <w:delText xml:space="preserve"> </w:delText>
        </w:r>
      </w:del>
      <w:r w:rsidRPr="00094EB9">
        <w:rPr>
          <w:sz w:val="20"/>
          <w:szCs w:val="20"/>
          <w:lang w:val="en-US"/>
        </w:rPr>
        <w:t xml:space="preserve">: </w:t>
      </w:r>
      <w:del w:id="356" w:author="Utilisateur Microsoft Office" w:date="2018-02-09T10:53:00Z">
        <w:r w:rsidRPr="00094EB9" w:rsidDel="00F86CD7">
          <w:rPr>
            <w:sz w:val="20"/>
            <w:szCs w:val="20"/>
            <w:lang w:val="en-US"/>
          </w:rPr>
          <w:delText xml:space="preserve">Computer </w:delText>
        </w:r>
      </w:del>
      <w:ins w:id="357" w:author="Utilisateur Microsoft Office" w:date="2018-02-09T10:53:00Z">
        <w:r w:rsidR="00F86CD7">
          <w:rPr>
            <w:sz w:val="20"/>
            <w:szCs w:val="20"/>
            <w:lang w:val="en-US"/>
          </w:rPr>
          <w:t>c</w:t>
        </w:r>
        <w:r w:rsidR="00F86CD7" w:rsidRPr="00094EB9">
          <w:rPr>
            <w:sz w:val="20"/>
            <w:szCs w:val="20"/>
            <w:lang w:val="en-US"/>
          </w:rPr>
          <w:t xml:space="preserve">omputer </w:t>
        </w:r>
      </w:ins>
      <w:r w:rsidRPr="00094EB9">
        <w:rPr>
          <w:sz w:val="20"/>
          <w:szCs w:val="20"/>
          <w:lang w:val="en-US"/>
        </w:rPr>
        <w:t xml:space="preserve">music designers, composers, publishers,  producers, concert </w:t>
      </w:r>
      <w:r w:rsidR="001D2136" w:rsidRPr="00094EB9">
        <w:rPr>
          <w:sz w:val="20"/>
          <w:szCs w:val="20"/>
          <w:lang w:val="en-US"/>
        </w:rPr>
        <w:t>organizers</w:t>
      </w:r>
      <w:r w:rsidRPr="00094EB9">
        <w:rPr>
          <w:sz w:val="20"/>
          <w:szCs w:val="20"/>
          <w:lang w:val="en-US"/>
        </w:rPr>
        <w:t xml:space="preserve">, sound engineers, scholars, students … Each time a concert organizer desires to program a piece created at </w:t>
      </w:r>
      <w:del w:id="358" w:author="Utilisateur Microsoft Office" w:date="2018-02-09T10:53:00Z">
        <w:r w:rsidRPr="00094EB9" w:rsidDel="00F86CD7">
          <w:rPr>
            <w:sz w:val="20"/>
            <w:szCs w:val="20"/>
            <w:lang w:val="en-US"/>
          </w:rPr>
          <w:delText>Ircam</w:delText>
        </w:r>
      </w:del>
      <w:ins w:id="359" w:author="Utilisateur Microsoft Office" w:date="2018-02-09T10:53:00Z">
        <w:r w:rsidR="00F86CD7">
          <w:rPr>
            <w:sz w:val="20"/>
            <w:szCs w:val="20"/>
            <w:lang w:val="en-US"/>
          </w:rPr>
          <w:t>IRCAM</w:t>
        </w:r>
      </w:ins>
      <w:r w:rsidRPr="00094EB9">
        <w:rPr>
          <w:sz w:val="20"/>
          <w:szCs w:val="20"/>
          <w:lang w:val="en-US"/>
        </w:rPr>
        <w:t>, he will ask us</w:t>
      </w:r>
      <w:r w:rsidR="00AE7482">
        <w:rPr>
          <w:sz w:val="20"/>
          <w:szCs w:val="20"/>
          <w:lang w:val="en-US"/>
        </w:rPr>
        <w:t xml:space="preserve"> the list of required material</w:t>
      </w:r>
      <w:del w:id="360" w:author="Microsoft Office User" w:date="2018-02-26T15:23:00Z">
        <w:r w:rsidR="00AE7482" w:rsidDel="00931B17">
          <w:rPr>
            <w:sz w:val="20"/>
            <w:szCs w:val="20"/>
            <w:lang w:val="en-US"/>
          </w:rPr>
          <w:delText xml:space="preserve"> </w:delText>
        </w:r>
      </w:del>
      <w:r w:rsidR="00AE7482">
        <w:rPr>
          <w:sz w:val="20"/>
          <w:szCs w:val="20"/>
          <w:lang w:val="en-US"/>
        </w:rPr>
        <w:t xml:space="preserve">: </w:t>
      </w:r>
      <w:r w:rsidRPr="00094EB9">
        <w:rPr>
          <w:sz w:val="20"/>
          <w:szCs w:val="20"/>
          <w:lang w:val="en-US"/>
        </w:rPr>
        <w:t xml:space="preserve">with Sidney it is easy to answer </w:t>
      </w:r>
      <w:del w:id="361" w:author="Microsoft Office User" w:date="2018-02-26T15:23:00Z">
        <w:r w:rsidRPr="00094EB9" w:rsidDel="00701C25">
          <w:rPr>
            <w:sz w:val="20"/>
            <w:szCs w:val="20"/>
            <w:lang w:val="en-US"/>
          </w:rPr>
          <w:delText xml:space="preserve">quickly to </w:delText>
        </w:r>
      </w:del>
      <w:r w:rsidRPr="00094EB9">
        <w:rPr>
          <w:sz w:val="20"/>
          <w:szCs w:val="20"/>
          <w:lang w:val="en-US"/>
        </w:rPr>
        <w:t>these requests</w:t>
      </w:r>
      <w:ins w:id="362" w:author="Microsoft Office User" w:date="2018-02-26T15:23:00Z">
        <w:r w:rsidR="00701C25">
          <w:rPr>
            <w:sz w:val="20"/>
            <w:szCs w:val="20"/>
            <w:lang w:val="en-US"/>
          </w:rPr>
          <w:t xml:space="preserve"> </w:t>
        </w:r>
        <w:r w:rsidR="00701C25" w:rsidRPr="00094EB9">
          <w:rPr>
            <w:sz w:val="20"/>
            <w:szCs w:val="20"/>
            <w:lang w:val="en-US"/>
          </w:rPr>
          <w:t>quickly</w:t>
        </w:r>
      </w:ins>
      <w:r w:rsidRPr="00094EB9">
        <w:rPr>
          <w:sz w:val="20"/>
          <w:szCs w:val="20"/>
          <w:lang w:val="en-US"/>
        </w:rPr>
        <w:t>. The documenta</w:t>
      </w:r>
      <w:ins w:id="363" w:author="Microsoft Office User" w:date="2018-02-26T15:25:00Z">
        <w:r w:rsidR="00701C25">
          <w:rPr>
            <w:sz w:val="20"/>
            <w:szCs w:val="20"/>
            <w:lang w:val="en-US"/>
          </w:rPr>
          <w:t>tion</w:t>
        </w:r>
      </w:ins>
      <w:del w:id="364" w:author="Microsoft Office User" w:date="2018-02-26T15:25:00Z">
        <w:r w:rsidRPr="00094EB9" w:rsidDel="00701C25">
          <w:rPr>
            <w:sz w:val="20"/>
            <w:szCs w:val="20"/>
            <w:lang w:val="en-US"/>
          </w:rPr>
          <w:delText>rist</w:delText>
        </w:r>
      </w:del>
      <w:r w:rsidRPr="00094EB9">
        <w:rPr>
          <w:sz w:val="20"/>
          <w:szCs w:val="20"/>
          <w:lang w:val="en-US"/>
        </w:rPr>
        <w:t xml:space="preserve"> </w:t>
      </w:r>
      <w:del w:id="365" w:author="Microsoft Office User" w:date="2018-02-26T15:25:00Z">
        <w:r w:rsidRPr="00094EB9" w:rsidDel="00701C25">
          <w:rPr>
            <w:sz w:val="20"/>
            <w:szCs w:val="20"/>
            <w:lang w:val="en-US"/>
          </w:rPr>
          <w:delText xml:space="preserve">can submit a new version </w:delText>
        </w:r>
      </w:del>
      <w:r w:rsidRPr="00094EB9">
        <w:rPr>
          <w:sz w:val="20"/>
          <w:szCs w:val="20"/>
          <w:lang w:val="en-US"/>
        </w:rPr>
        <w:t xml:space="preserve">in Sidney </w:t>
      </w:r>
      <w:ins w:id="366" w:author="Microsoft Office User" w:date="2018-02-26T15:25:00Z">
        <w:r w:rsidR="00701C25" w:rsidRPr="00094EB9">
          <w:rPr>
            <w:sz w:val="20"/>
            <w:szCs w:val="20"/>
            <w:lang w:val="en-US"/>
          </w:rPr>
          <w:t xml:space="preserve">can </w:t>
        </w:r>
        <w:r w:rsidR="00701C25">
          <w:rPr>
            <w:sz w:val="20"/>
            <w:szCs w:val="20"/>
            <w:lang w:val="en-US"/>
          </w:rPr>
          <w:t>be created</w:t>
        </w:r>
        <w:r w:rsidR="00701C25" w:rsidRPr="00094EB9">
          <w:rPr>
            <w:sz w:val="20"/>
            <w:szCs w:val="20"/>
            <w:lang w:val="en-US"/>
          </w:rPr>
          <w:t xml:space="preserve"> </w:t>
        </w:r>
      </w:ins>
      <w:r w:rsidRPr="00094EB9">
        <w:rPr>
          <w:sz w:val="20"/>
          <w:szCs w:val="20"/>
          <w:lang w:val="en-US"/>
        </w:rPr>
        <w:t>in a relatively free way.</w:t>
      </w:r>
    </w:p>
    <w:p w14:paraId="3DF2E0AC" w14:textId="4FCB0848" w:rsidR="00523EAA" w:rsidRPr="00094EB9" w:rsidRDefault="00523EAA">
      <w:pPr>
        <w:pStyle w:val="NormalWeb"/>
        <w:ind w:firstLine="142"/>
        <w:jc w:val="both"/>
        <w:rPr>
          <w:sz w:val="20"/>
          <w:szCs w:val="20"/>
          <w:lang w:val="en-US"/>
        </w:rPr>
        <w:pPrChange w:id="367" w:author="Microsoft Office User" w:date="2018-02-11T12:59:00Z">
          <w:pPr>
            <w:pStyle w:val="NormalWeb"/>
            <w:jc w:val="both"/>
          </w:pPr>
        </w:pPrChange>
      </w:pPr>
      <w:r w:rsidRPr="00094EB9">
        <w:rPr>
          <w:sz w:val="20"/>
          <w:szCs w:val="20"/>
          <w:lang w:val="en-US"/>
        </w:rPr>
        <w:t xml:space="preserve">During the system design, the decision was taken not to put too </w:t>
      </w:r>
      <w:r w:rsidR="00AE7482">
        <w:rPr>
          <w:sz w:val="20"/>
          <w:szCs w:val="20"/>
          <w:lang w:val="en-US"/>
        </w:rPr>
        <w:t>many</w:t>
      </w:r>
      <w:r w:rsidRPr="00094EB9">
        <w:rPr>
          <w:sz w:val="20"/>
          <w:szCs w:val="20"/>
          <w:lang w:val="en-US"/>
        </w:rPr>
        <w:t xml:space="preserve"> constraints or verification</w:t>
      </w:r>
      <w:ins w:id="368" w:author="Microsoft Office User" w:date="2018-02-26T15:26:00Z">
        <w:r w:rsidR="00701C25">
          <w:rPr>
            <w:sz w:val="20"/>
            <w:szCs w:val="20"/>
            <w:lang w:val="en-US"/>
          </w:rPr>
          <w:t>s</w:t>
        </w:r>
      </w:ins>
      <w:r w:rsidRPr="00094EB9">
        <w:rPr>
          <w:sz w:val="20"/>
          <w:szCs w:val="20"/>
          <w:lang w:val="en-US"/>
        </w:rPr>
        <w:t xml:space="preserve"> on the way to enter data. The idea was to make data ingestion an easy and fast </w:t>
      </w:r>
      <w:r w:rsidR="001D2136" w:rsidRPr="00094EB9">
        <w:rPr>
          <w:sz w:val="20"/>
          <w:szCs w:val="20"/>
          <w:lang w:val="en-US"/>
        </w:rPr>
        <w:t>task. Before</w:t>
      </w:r>
      <w:r w:rsidRPr="00094EB9">
        <w:rPr>
          <w:sz w:val="20"/>
          <w:szCs w:val="20"/>
          <w:lang w:val="en-US"/>
        </w:rPr>
        <w:t xml:space="preserve"> being marked as “valid” (potentially available for distribution outside of IRCAM), a version can go through the following states:</w:t>
      </w:r>
    </w:p>
    <w:p w14:paraId="29A1FE01" w14:textId="77777777" w:rsidR="00523EAA" w:rsidRPr="00094EB9" w:rsidRDefault="00523EAA">
      <w:pPr>
        <w:pStyle w:val="NormalWeb"/>
        <w:ind w:firstLine="142"/>
        <w:jc w:val="both"/>
        <w:rPr>
          <w:sz w:val="20"/>
          <w:szCs w:val="20"/>
          <w:lang w:val="en-US"/>
        </w:rPr>
        <w:pPrChange w:id="369" w:author="Microsoft Office User" w:date="2018-02-11T12:59:00Z">
          <w:pPr>
            <w:pStyle w:val="NormalWeb"/>
            <w:jc w:val="both"/>
          </w:pPr>
        </w:pPrChange>
      </w:pPr>
      <w:r w:rsidRPr="00094EB9">
        <w:rPr>
          <w:sz w:val="20"/>
          <w:szCs w:val="20"/>
          <w:lang w:val="en-US"/>
        </w:rPr>
        <w:t>·   unknown</w:t>
      </w:r>
    </w:p>
    <w:p w14:paraId="469A25D5" w14:textId="77777777" w:rsidR="00523EAA" w:rsidRPr="00094EB9" w:rsidRDefault="00523EAA">
      <w:pPr>
        <w:pStyle w:val="NormalWeb"/>
        <w:ind w:firstLine="142"/>
        <w:jc w:val="both"/>
        <w:rPr>
          <w:sz w:val="20"/>
          <w:szCs w:val="20"/>
          <w:lang w:val="en-US"/>
        </w:rPr>
        <w:pPrChange w:id="370" w:author="Microsoft Office User" w:date="2018-02-11T12:59:00Z">
          <w:pPr>
            <w:pStyle w:val="NormalWeb"/>
            <w:jc w:val="both"/>
          </w:pPr>
        </w:pPrChange>
      </w:pPr>
      <w:r w:rsidRPr="00094EB9">
        <w:rPr>
          <w:sz w:val="20"/>
          <w:szCs w:val="20"/>
          <w:lang w:val="en-US"/>
        </w:rPr>
        <w:t>·   archive</w:t>
      </w:r>
    </w:p>
    <w:p w14:paraId="22AA426F" w14:textId="77777777" w:rsidR="00523EAA" w:rsidRPr="00094EB9" w:rsidRDefault="00523EAA">
      <w:pPr>
        <w:pStyle w:val="NormalWeb"/>
        <w:ind w:firstLine="142"/>
        <w:jc w:val="both"/>
        <w:rPr>
          <w:sz w:val="20"/>
          <w:szCs w:val="20"/>
          <w:lang w:val="en-US"/>
        </w:rPr>
        <w:pPrChange w:id="371" w:author="Microsoft Office User" w:date="2018-02-11T12:59:00Z">
          <w:pPr>
            <w:pStyle w:val="NormalWeb"/>
            <w:jc w:val="both"/>
          </w:pPr>
        </w:pPrChange>
      </w:pPr>
      <w:r w:rsidRPr="00094EB9">
        <w:rPr>
          <w:sz w:val="20"/>
          <w:szCs w:val="20"/>
          <w:lang w:val="en-US"/>
        </w:rPr>
        <w:t>·   in progress</w:t>
      </w:r>
    </w:p>
    <w:p w14:paraId="78C35EEF" w14:textId="77777777" w:rsidR="00523EAA" w:rsidRPr="00094EB9" w:rsidRDefault="00523EAA">
      <w:pPr>
        <w:pStyle w:val="NormalWeb"/>
        <w:ind w:firstLine="142"/>
        <w:jc w:val="both"/>
        <w:rPr>
          <w:sz w:val="20"/>
          <w:szCs w:val="20"/>
          <w:lang w:val="en-US"/>
        </w:rPr>
        <w:pPrChange w:id="372" w:author="Microsoft Office User" w:date="2018-02-11T12:59:00Z">
          <w:pPr>
            <w:pStyle w:val="NormalWeb"/>
            <w:jc w:val="both"/>
          </w:pPr>
        </w:pPrChange>
      </w:pPr>
      <w:r w:rsidRPr="00094EB9">
        <w:rPr>
          <w:sz w:val="20"/>
          <w:szCs w:val="20"/>
          <w:lang w:val="en-US"/>
        </w:rPr>
        <w:t xml:space="preserve">·   documented </w:t>
      </w:r>
    </w:p>
    <w:p w14:paraId="7A1DE304" w14:textId="77777777" w:rsidR="00523EAA" w:rsidRPr="00094EB9" w:rsidRDefault="00523EAA">
      <w:pPr>
        <w:pStyle w:val="NormalWeb"/>
        <w:ind w:firstLine="142"/>
        <w:jc w:val="both"/>
        <w:rPr>
          <w:sz w:val="20"/>
          <w:szCs w:val="20"/>
          <w:lang w:val="en-US"/>
        </w:rPr>
        <w:pPrChange w:id="373" w:author="Microsoft Office User" w:date="2018-02-11T12:59:00Z">
          <w:pPr>
            <w:pStyle w:val="NormalWeb"/>
            <w:jc w:val="both"/>
          </w:pPr>
        </w:pPrChange>
      </w:pPr>
      <w:r w:rsidRPr="00094EB9">
        <w:rPr>
          <w:sz w:val="20"/>
          <w:szCs w:val="20"/>
          <w:lang w:val="en-US"/>
        </w:rPr>
        <w:t>·   valid</w:t>
      </w:r>
    </w:p>
    <w:p w14:paraId="679B1BBE" w14:textId="7A183A46" w:rsidR="00523EAA" w:rsidRPr="00094EB9" w:rsidRDefault="00523EAA">
      <w:pPr>
        <w:pStyle w:val="NormalWeb"/>
        <w:ind w:firstLine="142"/>
        <w:jc w:val="both"/>
        <w:rPr>
          <w:sz w:val="20"/>
          <w:szCs w:val="20"/>
          <w:lang w:val="en-US"/>
        </w:rPr>
        <w:pPrChange w:id="374" w:author="Microsoft Office User" w:date="2018-02-11T12:59:00Z">
          <w:pPr>
            <w:pStyle w:val="NormalWeb"/>
            <w:jc w:val="both"/>
          </w:pPr>
        </w:pPrChange>
      </w:pPr>
      <w:r w:rsidRPr="00094EB9">
        <w:rPr>
          <w:sz w:val="20"/>
          <w:szCs w:val="20"/>
          <w:lang w:val="en-US"/>
        </w:rPr>
        <w:t xml:space="preserve">The validation phase, done </w:t>
      </w:r>
      <w:r w:rsidRPr="00701C25">
        <w:rPr>
          <w:i/>
          <w:sz w:val="20"/>
          <w:szCs w:val="20"/>
          <w:lang w:val="en-US"/>
          <w:rPrChange w:id="375" w:author="Microsoft Office User" w:date="2018-02-26T15:26:00Z">
            <w:rPr>
              <w:sz w:val="20"/>
              <w:szCs w:val="20"/>
              <w:lang w:val="en-US"/>
            </w:rPr>
          </w:rPrChange>
        </w:rPr>
        <w:t>a posteriori</w:t>
      </w:r>
      <w:r w:rsidRPr="00094EB9">
        <w:rPr>
          <w:sz w:val="20"/>
          <w:szCs w:val="20"/>
          <w:lang w:val="en-US"/>
        </w:rPr>
        <w:t xml:space="preserve">, is essential to verify that all the information required for </w:t>
      </w:r>
      <w:del w:id="376" w:author="Microsoft Office User" w:date="2018-02-26T15:27:00Z">
        <w:r w:rsidRPr="00094EB9" w:rsidDel="00701C25">
          <w:rPr>
            <w:sz w:val="20"/>
            <w:szCs w:val="20"/>
            <w:lang w:val="en-US"/>
          </w:rPr>
          <w:delText xml:space="preserve">a </w:delText>
        </w:r>
      </w:del>
      <w:del w:id="377" w:author="Microsoft Office User" w:date="2018-02-26T15:26:00Z">
        <w:r w:rsidRPr="00094EB9" w:rsidDel="00701C25">
          <w:rPr>
            <w:sz w:val="20"/>
            <w:szCs w:val="20"/>
            <w:lang w:val="en-US"/>
          </w:rPr>
          <w:delText xml:space="preserve">good </w:delText>
        </w:r>
      </w:del>
      <w:ins w:id="378" w:author="Microsoft Office User" w:date="2018-02-26T15:26:00Z">
        <w:r w:rsidR="00701C25">
          <w:rPr>
            <w:sz w:val="20"/>
            <w:szCs w:val="20"/>
            <w:lang w:val="en-US"/>
          </w:rPr>
          <w:t>proper</w:t>
        </w:r>
        <w:r w:rsidR="00701C25" w:rsidRPr="00094EB9">
          <w:rPr>
            <w:sz w:val="20"/>
            <w:szCs w:val="20"/>
            <w:lang w:val="en-US"/>
          </w:rPr>
          <w:t xml:space="preserve"> </w:t>
        </w:r>
      </w:ins>
      <w:r w:rsidRPr="00094EB9">
        <w:rPr>
          <w:sz w:val="20"/>
          <w:szCs w:val="20"/>
          <w:lang w:val="en-US"/>
        </w:rPr>
        <w:t>documentation is provided. When a version has been validated it means that the work is ready for exploitation a</w:t>
      </w:r>
      <w:ins w:id="379" w:author="Microsoft Office User" w:date="2018-02-26T15:27:00Z">
        <w:r w:rsidR="00701C25">
          <w:rPr>
            <w:sz w:val="20"/>
            <w:szCs w:val="20"/>
            <w:lang w:val="en-US"/>
          </w:rPr>
          <w:t>t</w:t>
        </w:r>
      </w:ins>
      <w:del w:id="380" w:author="Microsoft Office User" w:date="2018-02-26T15:27:00Z">
        <w:r w:rsidRPr="00094EB9" w:rsidDel="00701C25">
          <w:rPr>
            <w:sz w:val="20"/>
            <w:szCs w:val="20"/>
            <w:lang w:val="en-US"/>
          </w:rPr>
          <w:delText>s</w:delText>
        </w:r>
      </w:del>
      <w:r w:rsidRPr="00094EB9">
        <w:rPr>
          <w:sz w:val="20"/>
          <w:szCs w:val="20"/>
          <w:lang w:val="en-US"/>
        </w:rPr>
        <w:t xml:space="preserve"> the time of the validation and for a duration depending on the too fast evolution of the technologies involved. </w:t>
      </w:r>
    </w:p>
    <w:p w14:paraId="44843BA3" w14:textId="7FD3D3D0" w:rsidR="00523EAA" w:rsidRPr="00094EB9" w:rsidRDefault="00523EAA">
      <w:pPr>
        <w:pStyle w:val="NormalWeb"/>
        <w:ind w:firstLine="142"/>
        <w:jc w:val="both"/>
        <w:rPr>
          <w:sz w:val="20"/>
          <w:szCs w:val="20"/>
          <w:lang w:val="en-US"/>
        </w:rPr>
        <w:pPrChange w:id="381" w:author="Microsoft Office User" w:date="2018-02-11T12:59:00Z">
          <w:pPr>
            <w:pStyle w:val="NormalWeb"/>
            <w:jc w:val="both"/>
          </w:pPr>
        </w:pPrChange>
      </w:pPr>
      <w:r w:rsidRPr="00094EB9">
        <w:rPr>
          <w:sz w:val="20"/>
          <w:szCs w:val="20"/>
          <w:lang w:val="en-US"/>
        </w:rPr>
        <w:t xml:space="preserve">The estimation phase consists </w:t>
      </w:r>
      <w:del w:id="382" w:author="Microsoft Office User" w:date="2018-02-26T15:27:00Z">
        <w:r w:rsidRPr="00094EB9" w:rsidDel="00701C25">
          <w:rPr>
            <w:sz w:val="20"/>
            <w:szCs w:val="20"/>
            <w:lang w:val="en-US"/>
          </w:rPr>
          <w:delText xml:space="preserve">in </w:delText>
        </w:r>
      </w:del>
      <w:ins w:id="383" w:author="Microsoft Office User" w:date="2018-02-26T15:27:00Z">
        <w:r w:rsidR="00701C25">
          <w:rPr>
            <w:sz w:val="20"/>
            <w:szCs w:val="20"/>
            <w:lang w:val="en-US"/>
          </w:rPr>
          <w:t>of</w:t>
        </w:r>
        <w:r w:rsidR="00701C25" w:rsidRPr="00094EB9">
          <w:rPr>
            <w:sz w:val="20"/>
            <w:szCs w:val="20"/>
            <w:lang w:val="en-US"/>
          </w:rPr>
          <w:t xml:space="preserve"> </w:t>
        </w:r>
      </w:ins>
      <w:r w:rsidRPr="00094EB9">
        <w:rPr>
          <w:sz w:val="20"/>
          <w:szCs w:val="20"/>
          <w:lang w:val="en-US"/>
        </w:rPr>
        <w:t xml:space="preserve">an evaluation of the resources required to update a piece that is no </w:t>
      </w:r>
      <w:del w:id="384" w:author="Microsoft Office User" w:date="2018-02-26T15:27:00Z">
        <w:r w:rsidRPr="00094EB9" w:rsidDel="00701C25">
          <w:rPr>
            <w:sz w:val="20"/>
            <w:szCs w:val="20"/>
            <w:lang w:val="en-US"/>
          </w:rPr>
          <w:delText xml:space="preserve">more </w:delText>
        </w:r>
      </w:del>
      <w:ins w:id="385" w:author="Microsoft Office User" w:date="2018-02-26T15:27:00Z">
        <w:r w:rsidR="00701C25">
          <w:rPr>
            <w:sz w:val="20"/>
            <w:szCs w:val="20"/>
            <w:lang w:val="en-US"/>
          </w:rPr>
          <w:t>longer</w:t>
        </w:r>
        <w:r w:rsidR="00701C25" w:rsidRPr="00094EB9">
          <w:rPr>
            <w:sz w:val="20"/>
            <w:szCs w:val="20"/>
            <w:lang w:val="en-US"/>
          </w:rPr>
          <w:t xml:space="preserve"> </w:t>
        </w:r>
      </w:ins>
      <w:r w:rsidRPr="00094EB9">
        <w:rPr>
          <w:sz w:val="20"/>
          <w:szCs w:val="20"/>
          <w:lang w:val="en-US"/>
        </w:rPr>
        <w:t xml:space="preserve">exploitable in its </w:t>
      </w:r>
      <w:del w:id="386" w:author="Microsoft Office User" w:date="2018-02-26T15:27:00Z">
        <w:r w:rsidRPr="00094EB9" w:rsidDel="00701C25">
          <w:rPr>
            <w:sz w:val="20"/>
            <w:szCs w:val="20"/>
            <w:lang w:val="en-US"/>
          </w:rPr>
          <w:delText xml:space="preserve">actual </w:delText>
        </w:r>
      </w:del>
      <w:ins w:id="387" w:author="Microsoft Office User" w:date="2018-02-26T15:27:00Z">
        <w:r w:rsidR="00701C25">
          <w:rPr>
            <w:sz w:val="20"/>
            <w:szCs w:val="20"/>
            <w:lang w:val="en-US"/>
          </w:rPr>
          <w:t>current</w:t>
        </w:r>
        <w:r w:rsidR="00701C25" w:rsidRPr="00094EB9">
          <w:rPr>
            <w:sz w:val="20"/>
            <w:szCs w:val="20"/>
            <w:lang w:val="en-US"/>
          </w:rPr>
          <w:t xml:space="preserve"> </w:t>
        </w:r>
      </w:ins>
      <w:r w:rsidRPr="00094EB9">
        <w:rPr>
          <w:sz w:val="20"/>
          <w:szCs w:val="20"/>
          <w:lang w:val="en-US"/>
        </w:rPr>
        <w:t>state.</w:t>
      </w:r>
    </w:p>
    <w:p w14:paraId="1FF0C079" w14:textId="40D82105" w:rsidR="00523EAA" w:rsidRPr="00094EB9" w:rsidRDefault="00523EAA">
      <w:pPr>
        <w:pStyle w:val="NormalWeb"/>
        <w:ind w:firstLine="142"/>
        <w:jc w:val="both"/>
        <w:rPr>
          <w:sz w:val="20"/>
          <w:szCs w:val="20"/>
          <w:lang w:val="en-US"/>
        </w:rPr>
        <w:pPrChange w:id="388" w:author="Microsoft Office User" w:date="2018-02-11T12:59:00Z">
          <w:pPr>
            <w:pStyle w:val="NormalWeb"/>
            <w:jc w:val="both"/>
          </w:pPr>
        </w:pPrChange>
      </w:pPr>
      <w:del w:id="389" w:author="Microsoft Office User" w:date="2018-02-26T15:28:00Z">
        <w:r w:rsidRPr="00094EB9" w:rsidDel="00701C25">
          <w:rPr>
            <w:sz w:val="20"/>
            <w:szCs w:val="20"/>
            <w:lang w:val="en-US"/>
          </w:rPr>
          <w:delText>It exists a</w:delText>
        </w:r>
      </w:del>
      <w:ins w:id="390" w:author="Microsoft Office User" w:date="2018-02-26T15:28:00Z">
        <w:r w:rsidR="00701C25">
          <w:rPr>
            <w:sz w:val="20"/>
            <w:szCs w:val="20"/>
            <w:lang w:val="en-US"/>
          </w:rPr>
          <w:t>A</w:t>
        </w:r>
      </w:ins>
      <w:r w:rsidRPr="00094EB9">
        <w:rPr>
          <w:sz w:val="20"/>
          <w:szCs w:val="20"/>
          <w:lang w:val="en-US"/>
        </w:rPr>
        <w:t xml:space="preserve"> documentation charter</w:t>
      </w:r>
      <w:ins w:id="391" w:author="Microsoft Office User" w:date="2018-02-26T15:28:00Z">
        <w:r w:rsidR="00701C25">
          <w:rPr>
            <w:sz w:val="20"/>
            <w:szCs w:val="20"/>
            <w:lang w:val="en-US"/>
          </w:rPr>
          <w:t xml:space="preserve"> exists (</w:t>
        </w:r>
      </w:ins>
      <w:del w:id="392" w:author="Microsoft Office User" w:date="2018-02-26T15:28:00Z">
        <w:r w:rsidRPr="00094EB9" w:rsidDel="00701C25">
          <w:rPr>
            <w:sz w:val="20"/>
            <w:szCs w:val="20"/>
            <w:lang w:val="en-US"/>
          </w:rPr>
          <w:delText xml:space="preserve">, </w:delText>
        </w:r>
      </w:del>
      <w:r w:rsidRPr="00094EB9">
        <w:rPr>
          <w:sz w:val="20"/>
          <w:szCs w:val="20"/>
          <w:lang w:val="en-US"/>
        </w:rPr>
        <w:t>in permanent evolution</w:t>
      </w:r>
      <w:ins w:id="393" w:author="Microsoft Office User" w:date="2018-02-26T15:28:00Z">
        <w:r w:rsidR="00701C25">
          <w:rPr>
            <w:sz w:val="20"/>
            <w:szCs w:val="20"/>
            <w:lang w:val="en-US"/>
          </w:rPr>
          <w:t>)</w:t>
        </w:r>
      </w:ins>
      <w:r w:rsidRPr="00094EB9">
        <w:rPr>
          <w:sz w:val="20"/>
          <w:szCs w:val="20"/>
          <w:lang w:val="en-US"/>
        </w:rPr>
        <w:t xml:space="preserve">, given to each Sidney user. Every contributor should conform as much as possible to this charter so </w:t>
      </w:r>
      <w:del w:id="394" w:author="Microsoft Office User" w:date="2018-02-26T15:28:00Z">
        <w:r w:rsidRPr="00094EB9" w:rsidDel="00701C25">
          <w:rPr>
            <w:sz w:val="20"/>
            <w:szCs w:val="20"/>
            <w:lang w:val="en-US"/>
          </w:rPr>
          <w:delText xml:space="preserve">as </w:delText>
        </w:r>
      </w:del>
      <w:r w:rsidRPr="00094EB9">
        <w:rPr>
          <w:sz w:val="20"/>
          <w:szCs w:val="20"/>
          <w:lang w:val="en-US"/>
        </w:rPr>
        <w:t xml:space="preserve">all the documentation elements are complete, allowing a new performance and </w:t>
      </w:r>
      <w:del w:id="395" w:author="Microsoft Office User" w:date="2018-02-26T15:29:00Z">
        <w:r w:rsidRPr="00094EB9" w:rsidDel="00701C25">
          <w:rPr>
            <w:sz w:val="20"/>
            <w:szCs w:val="20"/>
            <w:lang w:val="en-US"/>
          </w:rPr>
          <w:delText xml:space="preserve">eventual </w:delText>
        </w:r>
      </w:del>
      <w:ins w:id="396" w:author="Microsoft Office User" w:date="2018-02-26T15:29:00Z">
        <w:r w:rsidR="00701C25">
          <w:rPr>
            <w:sz w:val="20"/>
            <w:szCs w:val="20"/>
            <w:lang w:val="en-US"/>
          </w:rPr>
          <w:t>possible</w:t>
        </w:r>
        <w:r w:rsidR="00701C25" w:rsidRPr="00094EB9">
          <w:rPr>
            <w:sz w:val="20"/>
            <w:szCs w:val="20"/>
            <w:lang w:val="en-US"/>
          </w:rPr>
          <w:t xml:space="preserve"> </w:t>
        </w:r>
      </w:ins>
      <w:r w:rsidRPr="00094EB9">
        <w:rPr>
          <w:sz w:val="20"/>
          <w:szCs w:val="20"/>
          <w:lang w:val="en-US"/>
        </w:rPr>
        <w:t>future port</w:t>
      </w:r>
      <w:ins w:id="397" w:author="Microsoft Office User" w:date="2018-02-26T15:29:00Z">
        <w:r w:rsidR="00701C25">
          <w:rPr>
            <w:sz w:val="20"/>
            <w:szCs w:val="20"/>
            <w:lang w:val="en-US"/>
          </w:rPr>
          <w:t>ing</w:t>
        </w:r>
      </w:ins>
      <w:del w:id="398" w:author="Microsoft Office User" w:date="2018-02-26T15:29:00Z">
        <w:r w:rsidRPr="00094EB9" w:rsidDel="00701C25">
          <w:rPr>
            <w:sz w:val="20"/>
            <w:szCs w:val="20"/>
            <w:lang w:val="en-US"/>
          </w:rPr>
          <w:delText>s</w:delText>
        </w:r>
      </w:del>
      <w:r w:rsidRPr="00094EB9">
        <w:rPr>
          <w:sz w:val="20"/>
          <w:szCs w:val="20"/>
          <w:lang w:val="en-US"/>
        </w:rPr>
        <w:t xml:space="preserve">. This document lists all the elements that should be present in </w:t>
      </w:r>
      <w:ins w:id="399" w:author="Microsoft Office User" w:date="2018-02-26T15:29:00Z">
        <w:r w:rsidR="00701C25">
          <w:rPr>
            <w:sz w:val="20"/>
            <w:szCs w:val="20"/>
            <w:lang w:val="en-US"/>
          </w:rPr>
          <w:t>the</w:t>
        </w:r>
      </w:ins>
      <w:del w:id="400" w:author="Microsoft Office User" w:date="2018-02-26T15:29:00Z">
        <w:r w:rsidRPr="00094EB9" w:rsidDel="00701C25">
          <w:rPr>
            <w:sz w:val="20"/>
            <w:szCs w:val="20"/>
            <w:lang w:val="en-US"/>
          </w:rPr>
          <w:delText>a</w:delText>
        </w:r>
      </w:del>
      <w:r w:rsidRPr="00094EB9">
        <w:rPr>
          <w:sz w:val="20"/>
          <w:szCs w:val="20"/>
          <w:lang w:val="en-US"/>
        </w:rPr>
        <w:t xml:space="preserve"> documentation</w:t>
      </w:r>
      <w:del w:id="401" w:author="Utilisateur Microsoft Office" w:date="2018-02-09T10:53:00Z">
        <w:r w:rsidRPr="00094EB9" w:rsidDel="00F86CD7">
          <w:rPr>
            <w:sz w:val="20"/>
            <w:szCs w:val="20"/>
            <w:lang w:val="en-US"/>
          </w:rPr>
          <w:delText xml:space="preserve"> </w:delText>
        </w:r>
      </w:del>
      <w:r w:rsidRPr="00094EB9">
        <w:rPr>
          <w:sz w:val="20"/>
          <w:szCs w:val="20"/>
          <w:lang w:val="en-US"/>
        </w:rPr>
        <w:t>: instructions, things to be done to play the piece, performance notes, etc.</w:t>
      </w:r>
    </w:p>
    <w:p w14:paraId="721496C7" w14:textId="77777777" w:rsidR="00523EAA" w:rsidRPr="00094EB9" w:rsidRDefault="001D2136">
      <w:pPr>
        <w:pStyle w:val="NormalWeb"/>
        <w:ind w:firstLine="142"/>
        <w:jc w:val="both"/>
        <w:rPr>
          <w:b/>
          <w:sz w:val="18"/>
          <w:szCs w:val="20"/>
          <w:lang w:val="en-US"/>
        </w:rPr>
        <w:pPrChange w:id="402" w:author="Microsoft Office User" w:date="2018-02-11T12:59:00Z">
          <w:pPr>
            <w:pStyle w:val="NormalWeb"/>
            <w:jc w:val="both"/>
          </w:pPr>
        </w:pPrChange>
      </w:pPr>
      <w:r w:rsidRPr="00094EB9">
        <w:rPr>
          <w:noProof/>
          <w:sz w:val="20"/>
          <w:szCs w:val="20"/>
        </w:rPr>
        <w:drawing>
          <wp:inline distT="0" distB="0" distL="0" distR="0" wp14:anchorId="1ECDFF1D" wp14:editId="5FC0BA8C">
            <wp:extent cx="2951480" cy="18103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51480" cy="1810385"/>
                    </a:xfrm>
                    <a:prstGeom prst="rect">
                      <a:avLst/>
                    </a:prstGeom>
                  </pic:spPr>
                </pic:pic>
              </a:graphicData>
            </a:graphic>
          </wp:inline>
        </w:drawing>
      </w:r>
      <w:r w:rsidR="00094EB9" w:rsidRPr="00094EB9">
        <w:rPr>
          <w:b/>
          <w:sz w:val="18"/>
          <w:szCs w:val="20"/>
          <w:lang w:val="en-US"/>
        </w:rPr>
        <w:t xml:space="preserve"> Figure </w:t>
      </w:r>
      <w:r w:rsidR="0055253B">
        <w:rPr>
          <w:b/>
          <w:sz w:val="18"/>
          <w:szCs w:val="20"/>
          <w:lang w:val="en-US"/>
        </w:rPr>
        <w:t>8</w:t>
      </w:r>
      <w:r w:rsidR="0055253B">
        <w:rPr>
          <w:sz w:val="18"/>
          <w:szCs w:val="20"/>
          <w:lang w:val="en-US"/>
        </w:rPr>
        <w:t>. Charter showing all the information data type that should be present in a valid Sidney documentation</w:t>
      </w:r>
    </w:p>
    <w:p w14:paraId="1AE952AC" w14:textId="77777777" w:rsidR="0080772E" w:rsidRPr="00094EB9" w:rsidRDefault="0080772E">
      <w:pPr>
        <w:pStyle w:val="NormalWeb"/>
        <w:ind w:firstLine="142"/>
        <w:jc w:val="both"/>
        <w:rPr>
          <w:sz w:val="20"/>
          <w:szCs w:val="20"/>
          <w:lang w:val="en-US"/>
        </w:rPr>
        <w:pPrChange w:id="403" w:author="Microsoft Office User" w:date="2018-02-11T12:59:00Z">
          <w:pPr>
            <w:pStyle w:val="NormalWeb"/>
            <w:jc w:val="both"/>
          </w:pPr>
        </w:pPrChange>
      </w:pPr>
    </w:p>
    <w:p w14:paraId="04154610" w14:textId="64B7B20B" w:rsidR="00523EAA" w:rsidRPr="00094EB9" w:rsidRDefault="00523EAA">
      <w:pPr>
        <w:pStyle w:val="NormalWeb"/>
        <w:ind w:firstLine="142"/>
        <w:jc w:val="both"/>
        <w:rPr>
          <w:sz w:val="20"/>
          <w:szCs w:val="20"/>
          <w:lang w:val="en-US"/>
        </w:rPr>
        <w:pPrChange w:id="404" w:author="Microsoft Office User" w:date="2018-02-11T12:59:00Z">
          <w:pPr>
            <w:pStyle w:val="NormalWeb"/>
            <w:jc w:val="both"/>
          </w:pPr>
        </w:pPrChange>
      </w:pPr>
      <w:r w:rsidRPr="00094EB9">
        <w:rPr>
          <w:sz w:val="20"/>
          <w:szCs w:val="20"/>
          <w:lang w:val="en-US"/>
        </w:rPr>
        <w:t xml:space="preserve">The validation step consists </w:t>
      </w:r>
      <w:del w:id="405" w:author="Microsoft Office User" w:date="2018-02-26T15:30:00Z">
        <w:r w:rsidRPr="00094EB9" w:rsidDel="00701C25">
          <w:rPr>
            <w:sz w:val="20"/>
            <w:szCs w:val="20"/>
            <w:lang w:val="en-US"/>
          </w:rPr>
          <w:delText xml:space="preserve">in </w:delText>
        </w:r>
      </w:del>
      <w:ins w:id="406" w:author="Microsoft Office User" w:date="2018-02-26T15:30:00Z">
        <w:r w:rsidR="00701C25">
          <w:rPr>
            <w:sz w:val="20"/>
            <w:szCs w:val="20"/>
            <w:lang w:val="en-US"/>
          </w:rPr>
          <w:t>of</w:t>
        </w:r>
        <w:r w:rsidR="00701C25" w:rsidRPr="00094EB9">
          <w:rPr>
            <w:sz w:val="20"/>
            <w:szCs w:val="20"/>
            <w:lang w:val="en-US"/>
          </w:rPr>
          <w:t xml:space="preserve"> </w:t>
        </w:r>
      </w:ins>
      <w:r w:rsidRPr="00094EB9">
        <w:rPr>
          <w:sz w:val="20"/>
          <w:szCs w:val="20"/>
          <w:lang w:val="en-US"/>
        </w:rPr>
        <w:t>verifying that the documentation</w:t>
      </w:r>
      <w:del w:id="407" w:author="Microsoft Office User" w:date="2018-02-26T15:30:00Z">
        <w:r w:rsidRPr="00094EB9" w:rsidDel="00701C25">
          <w:rPr>
            <w:sz w:val="20"/>
            <w:szCs w:val="20"/>
            <w:lang w:val="en-US"/>
          </w:rPr>
          <w:delText xml:space="preserve"> is</w:delText>
        </w:r>
      </w:del>
      <w:r w:rsidRPr="00094EB9">
        <w:rPr>
          <w:sz w:val="20"/>
          <w:szCs w:val="20"/>
          <w:lang w:val="en-US"/>
        </w:rPr>
        <w:t xml:space="preserve"> conform</w:t>
      </w:r>
      <w:ins w:id="408" w:author="Microsoft Office User" w:date="2018-02-26T15:30:00Z">
        <w:r w:rsidR="00701C25">
          <w:rPr>
            <w:sz w:val="20"/>
            <w:szCs w:val="20"/>
            <w:lang w:val="en-US"/>
          </w:rPr>
          <w:t>s</w:t>
        </w:r>
      </w:ins>
      <w:r w:rsidRPr="00094EB9">
        <w:rPr>
          <w:sz w:val="20"/>
          <w:szCs w:val="20"/>
          <w:lang w:val="en-US"/>
        </w:rPr>
        <w:t xml:space="preserve"> to the different points of the charter. </w:t>
      </w:r>
    </w:p>
    <w:p w14:paraId="3F2D826B" w14:textId="13F02DE8" w:rsidR="00523EAA" w:rsidRDefault="00523EAA">
      <w:pPr>
        <w:pStyle w:val="NormalWeb"/>
        <w:ind w:firstLine="142"/>
        <w:jc w:val="both"/>
        <w:rPr>
          <w:sz w:val="20"/>
          <w:szCs w:val="20"/>
          <w:lang w:val="en-US"/>
        </w:rPr>
        <w:pPrChange w:id="409" w:author="Microsoft Office User" w:date="2018-02-11T12:59:00Z">
          <w:pPr>
            <w:pStyle w:val="NormalWeb"/>
            <w:jc w:val="both"/>
          </w:pPr>
        </w:pPrChange>
      </w:pPr>
      <w:r w:rsidRPr="00094EB9">
        <w:rPr>
          <w:sz w:val="20"/>
          <w:szCs w:val="20"/>
          <w:lang w:val="en-US"/>
        </w:rPr>
        <w:t>As of today, there are almost 1000 versions of</w:t>
      </w:r>
      <w:del w:id="410" w:author="Utilisateur Microsoft Office" w:date="2018-02-09T10:54:00Z">
        <w:r w:rsidRPr="00094EB9" w:rsidDel="00F86CD7">
          <w:rPr>
            <w:sz w:val="20"/>
            <w:szCs w:val="20"/>
            <w:lang w:val="en-US"/>
          </w:rPr>
          <w:delText xml:space="preserve"> </w:delText>
        </w:r>
      </w:del>
      <w:r w:rsidRPr="00094EB9">
        <w:rPr>
          <w:sz w:val="20"/>
          <w:szCs w:val="20"/>
          <w:lang w:val="en-US"/>
        </w:rPr>
        <w:t> 5</w:t>
      </w:r>
      <w:ins w:id="411" w:author="Microsoft Office User" w:date="2018-06-02T23:12:00Z">
        <w:r w:rsidR="004F37B3">
          <w:rPr>
            <w:sz w:val="20"/>
            <w:szCs w:val="20"/>
            <w:lang w:val="en-US"/>
          </w:rPr>
          <w:t>50</w:t>
        </w:r>
      </w:ins>
      <w:del w:id="412" w:author="Microsoft Office User" w:date="2018-06-02T23:12:00Z">
        <w:r w:rsidRPr="00094EB9" w:rsidDel="004F37B3">
          <w:rPr>
            <w:sz w:val="20"/>
            <w:szCs w:val="20"/>
            <w:lang w:val="en-US"/>
          </w:rPr>
          <w:delText>41</w:delText>
        </w:r>
      </w:del>
      <w:r w:rsidRPr="00094EB9">
        <w:rPr>
          <w:sz w:val="20"/>
          <w:szCs w:val="20"/>
          <w:lang w:val="en-US"/>
        </w:rPr>
        <w:t xml:space="preserve"> different musical works documented in Sidney</w:t>
      </w:r>
      <w:del w:id="413" w:author="Microsoft Office User" w:date="2018-02-26T15:30:00Z">
        <w:r w:rsidRPr="00094EB9" w:rsidDel="00701C25">
          <w:rPr>
            <w:sz w:val="20"/>
            <w:szCs w:val="20"/>
            <w:lang w:val="en-US"/>
          </w:rPr>
          <w:delText xml:space="preserve"> </w:delText>
        </w:r>
      </w:del>
      <w:r w:rsidRPr="00094EB9">
        <w:rPr>
          <w:sz w:val="20"/>
          <w:szCs w:val="20"/>
          <w:lang w:val="en-US"/>
        </w:rPr>
        <w:t>; 1</w:t>
      </w:r>
      <w:ins w:id="414" w:author="Microsoft Office User" w:date="2018-06-02T23:12:00Z">
        <w:r w:rsidR="004F37B3">
          <w:rPr>
            <w:sz w:val="20"/>
            <w:szCs w:val="20"/>
            <w:lang w:val="en-US"/>
          </w:rPr>
          <w:t>22</w:t>
        </w:r>
      </w:ins>
      <w:del w:id="415" w:author="Microsoft Office User" w:date="2018-06-02T23:12:00Z">
        <w:r w:rsidRPr="00094EB9" w:rsidDel="004F37B3">
          <w:rPr>
            <w:sz w:val="20"/>
            <w:szCs w:val="20"/>
            <w:lang w:val="en-US"/>
          </w:rPr>
          <w:delText>17</w:delText>
        </w:r>
      </w:del>
      <w:r w:rsidRPr="00094EB9">
        <w:rPr>
          <w:sz w:val="20"/>
          <w:szCs w:val="20"/>
          <w:lang w:val="en-US"/>
        </w:rPr>
        <w:t xml:space="preserve"> versions are valid.</w:t>
      </w:r>
    </w:p>
    <w:p w14:paraId="4FF11BF6" w14:textId="77777777" w:rsidR="008F6587" w:rsidRDefault="008F6587">
      <w:pPr>
        <w:pStyle w:val="NormalWeb"/>
        <w:ind w:firstLine="142"/>
        <w:jc w:val="both"/>
        <w:rPr>
          <w:sz w:val="20"/>
          <w:szCs w:val="20"/>
          <w:lang w:val="en-US"/>
        </w:rPr>
        <w:pPrChange w:id="416" w:author="Microsoft Office User" w:date="2018-02-11T12:59:00Z">
          <w:pPr>
            <w:pStyle w:val="NormalWeb"/>
            <w:jc w:val="both"/>
          </w:pPr>
        </w:pPrChange>
      </w:pPr>
      <w:r>
        <w:rPr>
          <w:sz w:val="20"/>
          <w:szCs w:val="20"/>
          <w:lang w:val="en-US"/>
        </w:rPr>
        <w:t>Each valid work documentation in Sidney contains detailed written instructions (in English) on how to perform the piece.</w:t>
      </w:r>
    </w:p>
    <w:p w14:paraId="6FCA8514" w14:textId="619C1680" w:rsidR="008F6587" w:rsidRPr="00094EB9" w:rsidRDefault="008F6587">
      <w:pPr>
        <w:pStyle w:val="NormalWeb"/>
        <w:ind w:firstLine="142"/>
        <w:jc w:val="both"/>
        <w:rPr>
          <w:sz w:val="20"/>
          <w:szCs w:val="20"/>
          <w:lang w:val="en-US"/>
        </w:rPr>
        <w:pPrChange w:id="417" w:author="Microsoft Office User" w:date="2018-02-11T12:59:00Z">
          <w:pPr>
            <w:pStyle w:val="NormalWeb"/>
            <w:jc w:val="both"/>
          </w:pPr>
        </w:pPrChange>
      </w:pPr>
      <w:r>
        <w:rPr>
          <w:sz w:val="20"/>
          <w:szCs w:val="20"/>
          <w:lang w:val="en-US"/>
        </w:rPr>
        <w:t>Th</w:t>
      </w:r>
      <w:ins w:id="418" w:author="Microsoft Office User" w:date="2018-02-26T15:33:00Z">
        <w:r w:rsidR="00F30245">
          <w:rPr>
            <w:sz w:val="20"/>
            <w:szCs w:val="20"/>
            <w:lang w:val="en-US"/>
          </w:rPr>
          <w:t>is</w:t>
        </w:r>
      </w:ins>
      <w:del w:id="419" w:author="Microsoft Office User" w:date="2018-02-26T15:33:00Z">
        <w:r w:rsidDel="00F30245">
          <w:rPr>
            <w:sz w:val="20"/>
            <w:szCs w:val="20"/>
            <w:lang w:val="en-US"/>
          </w:rPr>
          <w:delText>e</w:delText>
        </w:r>
      </w:del>
      <w:r>
        <w:rPr>
          <w:sz w:val="20"/>
          <w:szCs w:val="20"/>
          <w:lang w:val="en-US"/>
        </w:rPr>
        <w:t xml:space="preserve"> </w:t>
      </w:r>
      <w:del w:id="420" w:author="Microsoft Office User" w:date="2018-02-26T15:32:00Z">
        <w:r w:rsidDel="00526600">
          <w:rPr>
            <w:sz w:val="20"/>
            <w:szCs w:val="20"/>
            <w:lang w:val="en-US"/>
          </w:rPr>
          <w:delText xml:space="preserve">important </w:delText>
        </w:r>
      </w:del>
      <w:ins w:id="421" w:author="Microsoft Office User" w:date="2018-02-26T15:32:00Z">
        <w:r w:rsidR="00526600">
          <w:rPr>
            <w:sz w:val="20"/>
            <w:szCs w:val="20"/>
            <w:lang w:val="en-US"/>
          </w:rPr>
          <w:t xml:space="preserve">exceptionally large </w:t>
        </w:r>
      </w:ins>
      <w:r>
        <w:rPr>
          <w:sz w:val="20"/>
          <w:szCs w:val="20"/>
          <w:lang w:val="en-US"/>
        </w:rPr>
        <w:t xml:space="preserve">corpus </w:t>
      </w:r>
      <w:del w:id="422" w:author="Microsoft Office User" w:date="2018-02-26T15:32:00Z">
        <w:r w:rsidDel="00526600">
          <w:rPr>
            <w:sz w:val="20"/>
            <w:szCs w:val="20"/>
            <w:lang w:val="en-US"/>
          </w:rPr>
          <w:delText xml:space="preserve">(in quantity) </w:delText>
        </w:r>
      </w:del>
      <w:r>
        <w:rPr>
          <w:sz w:val="20"/>
          <w:szCs w:val="20"/>
          <w:lang w:val="en-US"/>
        </w:rPr>
        <w:t xml:space="preserve">of documented musical works </w:t>
      </w:r>
      <w:del w:id="423" w:author="Microsoft Office User" w:date="2018-02-26T15:32:00Z">
        <w:r w:rsidDel="00526600">
          <w:rPr>
            <w:sz w:val="20"/>
            <w:szCs w:val="20"/>
            <w:lang w:val="en-US"/>
          </w:rPr>
          <w:delText>can be transversally studied</w:delText>
        </w:r>
      </w:del>
      <w:ins w:id="424" w:author="Microsoft Office User" w:date="2018-02-26T15:32:00Z">
        <w:r w:rsidR="00526600">
          <w:rPr>
            <w:sz w:val="20"/>
            <w:szCs w:val="20"/>
            <w:lang w:val="en-US"/>
          </w:rPr>
          <w:t xml:space="preserve">could be an object of study in </w:t>
        </w:r>
      </w:ins>
      <w:ins w:id="425" w:author="Microsoft Office User" w:date="2018-02-26T15:33:00Z">
        <w:r w:rsidR="00526600">
          <w:rPr>
            <w:sz w:val="20"/>
            <w:szCs w:val="20"/>
            <w:lang w:val="en-US"/>
          </w:rPr>
          <w:t>and of itself</w:t>
        </w:r>
      </w:ins>
      <w:r>
        <w:rPr>
          <w:sz w:val="20"/>
          <w:szCs w:val="20"/>
          <w:lang w:val="en-US"/>
        </w:rPr>
        <w:t>.</w:t>
      </w:r>
    </w:p>
    <w:p w14:paraId="476052DE" w14:textId="77777777" w:rsidR="00523EAA" w:rsidRPr="00D85C25" w:rsidRDefault="00523EAA" w:rsidP="00D85C25">
      <w:pPr>
        <w:pStyle w:val="First-LevelHeadings"/>
        <w:tabs>
          <w:tab w:val="num" w:pos="0"/>
        </w:tabs>
        <w:ind w:left="420" w:hanging="420"/>
        <w:rPr>
          <w:rFonts w:eastAsia="MS Mincho"/>
          <w:szCs w:val="20"/>
          <w:lang w:val="en-US" w:eastAsia="ar-SA"/>
        </w:rPr>
      </w:pPr>
      <w:r w:rsidRPr="00D85C25">
        <w:rPr>
          <w:rFonts w:eastAsia="MS Mincho"/>
          <w:szCs w:val="20"/>
          <w:lang w:val="en-US" w:eastAsia="ar-SA"/>
        </w:rPr>
        <w:t>5.</w:t>
      </w:r>
      <w:r w:rsidRPr="00D85C25">
        <w:rPr>
          <w:rFonts w:eastAsia="MS Mincho"/>
          <w:szCs w:val="20"/>
          <w:lang w:val="en-US" w:eastAsia="ar-SA"/>
        </w:rPr>
        <w:tab/>
        <w:t>Theoretical considerations</w:t>
      </w:r>
    </w:p>
    <w:p w14:paraId="5557D933" w14:textId="77777777" w:rsidR="00523EAA" w:rsidRPr="00094EB9" w:rsidRDefault="00523EAA" w:rsidP="00094EB9">
      <w:pPr>
        <w:jc w:val="both"/>
        <w:rPr>
          <w:lang w:val="en-US"/>
        </w:rPr>
      </w:pPr>
    </w:p>
    <w:p w14:paraId="26346F77" w14:textId="4F09D061" w:rsidR="00D85C25" w:rsidRDefault="00523EAA" w:rsidP="00094EB9">
      <w:pPr>
        <w:pStyle w:val="NormalWeb"/>
        <w:jc w:val="both"/>
        <w:rPr>
          <w:sz w:val="20"/>
          <w:szCs w:val="20"/>
          <w:lang w:val="en-US"/>
        </w:rPr>
      </w:pPr>
      <w:r w:rsidRPr="00094EB9">
        <w:rPr>
          <w:rFonts w:cs="MS Mincho"/>
          <w:b/>
          <w:bCs/>
          <w:sz w:val="20"/>
          <w:szCs w:val="20"/>
          <w:lang w:val="en-US"/>
        </w:rPr>
        <w:t xml:space="preserve">5.1 </w:t>
      </w:r>
      <w:r w:rsidR="0080772E" w:rsidRPr="00094EB9">
        <w:rPr>
          <w:rFonts w:cs="MS Mincho"/>
          <w:b/>
          <w:bCs/>
          <w:sz w:val="20"/>
          <w:szCs w:val="20"/>
          <w:lang w:val="en-US"/>
        </w:rPr>
        <w:t xml:space="preserve">Documentation </w:t>
      </w:r>
      <w:del w:id="426" w:author="Microsoft Office User" w:date="2018-05-22T17:08:00Z">
        <w:r w:rsidR="000F36AD" w:rsidRPr="00094EB9" w:rsidDel="00BC71BD">
          <w:rPr>
            <w:rFonts w:cs="MS Mincho"/>
            <w:b/>
            <w:bCs/>
            <w:sz w:val="20"/>
            <w:szCs w:val="20"/>
            <w:lang w:val="en-US"/>
          </w:rPr>
          <w:delText>characteristics</w:delText>
        </w:r>
      </w:del>
      <w:ins w:id="427" w:author="Microsoft Office User" w:date="2018-05-22T17:08:00Z">
        <w:r w:rsidR="00BC71BD">
          <w:rPr>
            <w:rFonts w:cs="MS Mincho"/>
            <w:b/>
            <w:bCs/>
            <w:sz w:val="20"/>
            <w:szCs w:val="20"/>
            <w:lang w:val="en-US"/>
          </w:rPr>
          <w:t>classifications</w:t>
        </w:r>
      </w:ins>
    </w:p>
    <w:p w14:paraId="44A4FE53" w14:textId="708CD817" w:rsidR="00AE7482" w:rsidRDefault="00523EAA">
      <w:pPr>
        <w:pStyle w:val="NormalWeb"/>
        <w:jc w:val="both"/>
        <w:rPr>
          <w:sz w:val="20"/>
          <w:szCs w:val="20"/>
          <w:lang w:val="en-US"/>
        </w:rPr>
      </w:pPr>
      <w:r w:rsidRPr="00094EB9">
        <w:rPr>
          <w:sz w:val="20"/>
          <w:szCs w:val="20"/>
          <w:lang w:val="en-US"/>
        </w:rPr>
        <w:br/>
      </w:r>
      <w:del w:id="428" w:author="Microsoft Office User" w:date="2018-02-11T13:00:00Z">
        <w:r w:rsidRPr="00094EB9" w:rsidDel="00380BE1">
          <w:rPr>
            <w:sz w:val="20"/>
            <w:szCs w:val="20"/>
            <w:lang w:val="en-US"/>
          </w:rPr>
          <w:delText xml:space="preserve">   </w:delText>
        </w:r>
      </w:del>
      <w:del w:id="429" w:author="Microsoft Office User" w:date="2018-02-11T12:59:00Z">
        <w:r w:rsidRPr="00094EB9" w:rsidDel="00380BE1">
          <w:rPr>
            <w:sz w:val="20"/>
            <w:szCs w:val="20"/>
            <w:lang w:val="en-US"/>
          </w:rPr>
          <w:delText> </w:delText>
        </w:r>
      </w:del>
      <w:del w:id="430" w:author="Microsoft Office User" w:date="2018-02-26T15:34:00Z">
        <w:r w:rsidRPr="00094EB9" w:rsidDel="00F30245">
          <w:rPr>
            <w:sz w:val="20"/>
            <w:szCs w:val="20"/>
            <w:lang w:val="en-US"/>
          </w:rPr>
          <w:delText>Electroacoustic works</w:delText>
        </w:r>
      </w:del>
      <w:del w:id="431" w:author="Microsoft Office User" w:date="2018-02-26T15:35:00Z">
        <w:r w:rsidRPr="00094EB9" w:rsidDel="00F30245">
          <w:rPr>
            <w:sz w:val="20"/>
            <w:szCs w:val="20"/>
            <w:lang w:val="en-US"/>
          </w:rPr>
          <w:delText xml:space="preserve"> </w:delText>
        </w:r>
      </w:del>
      <w:ins w:id="432" w:author="Microsoft Office User" w:date="2018-02-26T15:34:00Z">
        <w:r w:rsidR="00F30245">
          <w:rPr>
            <w:sz w:val="20"/>
            <w:szCs w:val="20"/>
            <w:lang w:val="en-US"/>
          </w:rPr>
          <w:t xml:space="preserve">The </w:t>
        </w:r>
      </w:ins>
      <w:r w:rsidRPr="00094EB9">
        <w:rPr>
          <w:sz w:val="20"/>
          <w:szCs w:val="20"/>
          <w:lang w:val="en-US"/>
        </w:rPr>
        <w:t>documentation</w:t>
      </w:r>
      <w:del w:id="433" w:author="Microsoft Office User" w:date="2018-02-26T15:35:00Z">
        <w:r w:rsidRPr="00094EB9" w:rsidDel="00F30245">
          <w:rPr>
            <w:sz w:val="20"/>
            <w:szCs w:val="20"/>
            <w:lang w:val="en-US"/>
          </w:rPr>
          <w:delText>s</w:delText>
        </w:r>
      </w:del>
      <w:r w:rsidRPr="00094EB9">
        <w:rPr>
          <w:sz w:val="20"/>
          <w:szCs w:val="20"/>
          <w:lang w:val="en-US"/>
        </w:rPr>
        <w:t xml:space="preserve"> </w:t>
      </w:r>
      <w:ins w:id="434" w:author="Microsoft Office User" w:date="2018-02-26T15:34:00Z">
        <w:r w:rsidR="00F30245">
          <w:rPr>
            <w:sz w:val="20"/>
            <w:szCs w:val="20"/>
            <w:lang w:val="en-US"/>
          </w:rPr>
          <w:t>of e</w:t>
        </w:r>
        <w:r w:rsidR="00F30245" w:rsidRPr="00094EB9">
          <w:rPr>
            <w:sz w:val="20"/>
            <w:szCs w:val="20"/>
            <w:lang w:val="en-US"/>
          </w:rPr>
          <w:t xml:space="preserve">lectroacoustic works </w:t>
        </w:r>
      </w:ins>
      <w:del w:id="435" w:author="Microsoft Office User" w:date="2018-02-26T15:35:00Z">
        <w:r w:rsidRPr="00094EB9" w:rsidDel="00F30245">
          <w:rPr>
            <w:sz w:val="20"/>
            <w:szCs w:val="20"/>
            <w:lang w:val="en-US"/>
          </w:rPr>
          <w:delText xml:space="preserve">are </w:delText>
        </w:r>
        <w:r w:rsidR="00AE7482" w:rsidRPr="00094EB9" w:rsidDel="00F30245">
          <w:rPr>
            <w:sz w:val="20"/>
            <w:szCs w:val="20"/>
            <w:lang w:val="en-US"/>
          </w:rPr>
          <w:delText>characterized</w:delText>
        </w:r>
        <w:r w:rsidRPr="00094EB9" w:rsidDel="00F30245">
          <w:rPr>
            <w:sz w:val="20"/>
            <w:szCs w:val="20"/>
            <w:lang w:val="en-US"/>
          </w:rPr>
          <w:delText xml:space="preserve"> by a very strong heterogeneity</w:delText>
        </w:r>
      </w:del>
      <w:ins w:id="436" w:author="Microsoft Office User" w:date="2018-02-26T15:35:00Z">
        <w:r w:rsidR="00F30245">
          <w:rPr>
            <w:sz w:val="20"/>
            <w:szCs w:val="20"/>
            <w:lang w:val="en-US"/>
          </w:rPr>
          <w:t xml:space="preserve">is very heterogeneous; </w:t>
        </w:r>
      </w:ins>
      <w:del w:id="437" w:author="Microsoft Office User" w:date="2018-02-26T15:35:00Z">
        <w:r w:rsidRPr="00094EB9" w:rsidDel="00F30245">
          <w:rPr>
            <w:sz w:val="20"/>
            <w:szCs w:val="20"/>
            <w:lang w:val="en-US"/>
          </w:rPr>
          <w:delText>.</w:delText>
        </w:r>
      </w:del>
      <w:del w:id="438" w:author="LPottier" w:date="2018-05-28T16:10:00Z">
        <w:r w:rsidRPr="00094EB9" w:rsidDel="005E0AC5">
          <w:rPr>
            <w:sz w:val="20"/>
            <w:szCs w:val="20"/>
            <w:lang w:val="en-US"/>
          </w:rPr>
          <w:delText xml:space="preserve"> </w:delText>
        </w:r>
      </w:del>
      <w:del w:id="439" w:author="Microsoft Office User" w:date="2018-02-26T15:35:00Z">
        <w:r w:rsidRPr="00094EB9" w:rsidDel="00F30245">
          <w:rPr>
            <w:sz w:val="20"/>
            <w:szCs w:val="20"/>
            <w:lang w:val="en-US"/>
          </w:rPr>
          <w:delText xml:space="preserve">They </w:delText>
        </w:r>
      </w:del>
      <w:ins w:id="440" w:author="Microsoft Office User" w:date="2018-02-26T15:35:00Z">
        <w:r w:rsidR="00F30245">
          <w:rPr>
            <w:sz w:val="20"/>
            <w:szCs w:val="20"/>
            <w:lang w:val="en-US"/>
          </w:rPr>
          <w:t>it</w:t>
        </w:r>
        <w:r w:rsidR="00F30245" w:rsidRPr="00094EB9">
          <w:rPr>
            <w:sz w:val="20"/>
            <w:szCs w:val="20"/>
            <w:lang w:val="en-US"/>
          </w:rPr>
          <w:t xml:space="preserve"> </w:t>
        </w:r>
      </w:ins>
      <w:r w:rsidRPr="00094EB9">
        <w:rPr>
          <w:sz w:val="20"/>
          <w:szCs w:val="20"/>
          <w:lang w:val="en-US"/>
        </w:rPr>
        <w:t>do</w:t>
      </w:r>
      <w:ins w:id="441" w:author="Microsoft Office User" w:date="2018-02-26T15:35:00Z">
        <w:r w:rsidR="00F30245">
          <w:rPr>
            <w:sz w:val="20"/>
            <w:szCs w:val="20"/>
            <w:lang w:val="en-US"/>
          </w:rPr>
          <w:t>es not</w:t>
        </w:r>
      </w:ins>
      <w:del w:id="442" w:author="Microsoft Office User" w:date="2018-02-26T15:35:00Z">
        <w:r w:rsidRPr="00094EB9" w:rsidDel="00F30245">
          <w:rPr>
            <w:sz w:val="20"/>
            <w:szCs w:val="20"/>
            <w:lang w:val="en-US"/>
          </w:rPr>
          <w:delText>n't</w:delText>
        </w:r>
      </w:del>
      <w:r w:rsidRPr="00094EB9">
        <w:rPr>
          <w:sz w:val="20"/>
          <w:szCs w:val="20"/>
          <w:lang w:val="en-US"/>
        </w:rPr>
        <w:t xml:space="preserve"> consist </w:t>
      </w:r>
      <w:ins w:id="443" w:author="Microsoft Office User" w:date="2018-02-26T15:35:00Z">
        <w:r w:rsidR="00F30245">
          <w:rPr>
            <w:sz w:val="20"/>
            <w:szCs w:val="20"/>
            <w:lang w:val="en-US"/>
          </w:rPr>
          <w:t xml:space="preserve">of </w:t>
        </w:r>
      </w:ins>
      <w:r w:rsidRPr="00094EB9">
        <w:rPr>
          <w:sz w:val="20"/>
          <w:szCs w:val="20"/>
          <w:lang w:val="en-US"/>
        </w:rPr>
        <w:t xml:space="preserve">only </w:t>
      </w:r>
      <w:del w:id="444" w:author="Microsoft Office User" w:date="2018-02-26T15:35:00Z">
        <w:r w:rsidRPr="00094EB9" w:rsidDel="00F30245">
          <w:rPr>
            <w:sz w:val="20"/>
            <w:szCs w:val="20"/>
            <w:lang w:val="en-US"/>
          </w:rPr>
          <w:delText xml:space="preserve">in </w:delText>
        </w:r>
      </w:del>
      <w:r w:rsidRPr="00094EB9">
        <w:rPr>
          <w:sz w:val="20"/>
          <w:szCs w:val="20"/>
          <w:lang w:val="en-US"/>
        </w:rPr>
        <w:t>textual documents. We can find drawings, diagrams, tables, sound files, pictures, etc. This heterogeneous nature has some consequences on the possibilities of storage and preservation, it has to be taken in account when d</w:t>
      </w:r>
      <w:r w:rsidR="00AE7482">
        <w:rPr>
          <w:sz w:val="20"/>
          <w:szCs w:val="20"/>
          <w:lang w:val="en-US"/>
        </w:rPr>
        <w:t>esigning a digital repository.</w:t>
      </w:r>
    </w:p>
    <w:p w14:paraId="08BD84AE" w14:textId="1469C271" w:rsidR="00AE7482" w:rsidRDefault="00523EAA">
      <w:pPr>
        <w:pStyle w:val="NormalWeb"/>
        <w:ind w:firstLine="142"/>
        <w:jc w:val="both"/>
        <w:rPr>
          <w:sz w:val="20"/>
          <w:szCs w:val="20"/>
          <w:lang w:val="en-US"/>
        </w:rPr>
        <w:pPrChange w:id="445" w:author="Microsoft Office User" w:date="2018-02-11T13:00:00Z">
          <w:pPr>
            <w:pStyle w:val="NormalWeb"/>
            <w:jc w:val="both"/>
          </w:pPr>
        </w:pPrChange>
      </w:pPr>
      <w:r w:rsidRPr="00094EB9">
        <w:rPr>
          <w:sz w:val="20"/>
          <w:szCs w:val="20"/>
          <w:lang w:val="en-US"/>
        </w:rPr>
        <w:t>The information contained in accompanying documents may be of several natures</w:t>
      </w:r>
      <w:del w:id="446" w:author="Utilisateur Microsoft Office" w:date="2018-02-09T10:54:00Z">
        <w:r w:rsidRPr="00094EB9" w:rsidDel="00F86CD7">
          <w:rPr>
            <w:sz w:val="20"/>
            <w:szCs w:val="20"/>
            <w:lang w:val="en-US"/>
          </w:rPr>
          <w:delText xml:space="preserve"> </w:delText>
        </w:r>
      </w:del>
      <w:r w:rsidRPr="00094EB9">
        <w:rPr>
          <w:sz w:val="20"/>
          <w:szCs w:val="20"/>
          <w:lang w:val="en-US"/>
        </w:rPr>
        <w:t>: what is described can be the composer</w:t>
      </w:r>
      <w:ins w:id="447" w:author="Microsoft Office User" w:date="2018-02-26T15:36:00Z">
        <w:r w:rsidR="00F30245">
          <w:rPr>
            <w:sz w:val="20"/>
            <w:szCs w:val="20"/>
            <w:lang w:val="en-US"/>
          </w:rPr>
          <w:t>’s</w:t>
        </w:r>
      </w:ins>
      <w:r w:rsidRPr="00094EB9">
        <w:rPr>
          <w:sz w:val="20"/>
          <w:szCs w:val="20"/>
          <w:lang w:val="en-US"/>
        </w:rPr>
        <w:t xml:space="preserve"> intentions</w:t>
      </w:r>
      <w:del w:id="448" w:author="Microsoft Office User" w:date="2018-02-26T15:36:00Z">
        <w:r w:rsidRPr="00094EB9" w:rsidDel="00F30245">
          <w:rPr>
            <w:sz w:val="20"/>
            <w:szCs w:val="20"/>
            <w:lang w:val="en-US"/>
          </w:rPr>
          <w:delText xml:space="preserve"> on one side</w:delText>
        </w:r>
      </w:del>
      <w:del w:id="449" w:author="Microsoft Office User" w:date="2018-02-26T15:37:00Z">
        <w:r w:rsidRPr="00094EB9" w:rsidDel="00F30245">
          <w:rPr>
            <w:sz w:val="20"/>
            <w:szCs w:val="20"/>
            <w:lang w:val="en-US"/>
          </w:rPr>
          <w:delText>,</w:delText>
        </w:r>
      </w:del>
      <w:r w:rsidRPr="00094EB9">
        <w:rPr>
          <w:sz w:val="20"/>
          <w:szCs w:val="20"/>
          <w:lang w:val="en-US"/>
        </w:rPr>
        <w:t xml:space="preserve"> or the result</w:t>
      </w:r>
      <w:del w:id="450" w:author="Microsoft Office User" w:date="2018-02-26T15:36:00Z">
        <w:r w:rsidRPr="00094EB9" w:rsidDel="00F30245">
          <w:rPr>
            <w:sz w:val="20"/>
            <w:szCs w:val="20"/>
            <w:lang w:val="en-US"/>
          </w:rPr>
          <w:delText xml:space="preserve"> on the other side</w:delText>
        </w:r>
      </w:del>
      <w:r w:rsidRPr="00094EB9">
        <w:rPr>
          <w:sz w:val="20"/>
          <w:szCs w:val="20"/>
          <w:lang w:val="en-US"/>
        </w:rPr>
        <w:t xml:space="preserve">. It can also be a description of the way to </w:t>
      </w:r>
      <w:r w:rsidR="00AE7482" w:rsidRPr="00094EB9">
        <w:rPr>
          <w:sz w:val="20"/>
          <w:szCs w:val="20"/>
          <w:lang w:val="en-US"/>
        </w:rPr>
        <w:t>realize</w:t>
      </w:r>
      <w:r w:rsidRPr="00094EB9">
        <w:rPr>
          <w:sz w:val="20"/>
          <w:szCs w:val="20"/>
          <w:lang w:val="en-US"/>
        </w:rPr>
        <w:t xml:space="preserve"> the work. In other words, the why</w:t>
      </w:r>
      <w:del w:id="451" w:author="Utilisateur Microsoft Office" w:date="2018-02-09T10:54:00Z">
        <w:r w:rsidRPr="00094EB9" w:rsidDel="00F86CD7">
          <w:rPr>
            <w:sz w:val="20"/>
            <w:szCs w:val="20"/>
            <w:lang w:val="en-US"/>
          </w:rPr>
          <w:delText xml:space="preserve"> </w:delText>
        </w:r>
      </w:del>
      <w:r w:rsidRPr="00094EB9">
        <w:rPr>
          <w:sz w:val="20"/>
          <w:szCs w:val="20"/>
          <w:lang w:val="en-US"/>
        </w:rPr>
        <w:t>? the what</w:t>
      </w:r>
      <w:del w:id="452" w:author="Utilisateur Microsoft Office" w:date="2018-02-09T10:54:00Z">
        <w:r w:rsidRPr="00094EB9" w:rsidDel="00F86CD7">
          <w:rPr>
            <w:sz w:val="20"/>
            <w:szCs w:val="20"/>
            <w:lang w:val="en-US"/>
          </w:rPr>
          <w:delText xml:space="preserve"> </w:delText>
        </w:r>
      </w:del>
      <w:r w:rsidRPr="00094EB9">
        <w:rPr>
          <w:sz w:val="20"/>
          <w:szCs w:val="20"/>
          <w:lang w:val="en-US"/>
        </w:rPr>
        <w:t>? or the how</w:t>
      </w:r>
      <w:del w:id="453" w:author="Utilisateur Microsoft Office" w:date="2018-02-09T10:54:00Z">
        <w:r w:rsidRPr="00094EB9" w:rsidDel="00F86CD7">
          <w:rPr>
            <w:sz w:val="20"/>
            <w:szCs w:val="20"/>
            <w:lang w:val="en-US"/>
          </w:rPr>
          <w:delText xml:space="preserve"> </w:delText>
        </w:r>
      </w:del>
      <w:r w:rsidRPr="00094EB9">
        <w:rPr>
          <w:sz w:val="20"/>
          <w:szCs w:val="20"/>
          <w:lang w:val="en-US"/>
        </w:rPr>
        <w:t>?.</w:t>
      </w:r>
      <w:r w:rsidRPr="00094EB9">
        <w:rPr>
          <w:sz w:val="20"/>
          <w:szCs w:val="20"/>
          <w:lang w:val="en-US"/>
        </w:rPr>
        <w:br/>
        <w:t>If we make a parallel with traditional music notation, it corresponds in a certain way to the difference between a transcription (a notated description of a musical event)</w:t>
      </w:r>
      <w:del w:id="454" w:author="Utilisateur Microsoft Office" w:date="2018-02-09T10:55:00Z">
        <w:r w:rsidRPr="00094EB9" w:rsidDel="00F86CD7">
          <w:rPr>
            <w:sz w:val="20"/>
            <w:szCs w:val="20"/>
            <w:lang w:val="en-US"/>
          </w:rPr>
          <w:delText xml:space="preserve"> </w:delText>
        </w:r>
      </w:del>
      <w:r w:rsidRPr="00094EB9">
        <w:rPr>
          <w:sz w:val="20"/>
          <w:szCs w:val="20"/>
          <w:lang w:val="en-US"/>
        </w:rPr>
        <w:t> and a tablature (prescribing wh</w:t>
      </w:r>
      <w:r w:rsidR="00AE7482">
        <w:rPr>
          <w:sz w:val="20"/>
          <w:szCs w:val="20"/>
          <w:lang w:val="en-US"/>
        </w:rPr>
        <w:t>at to do to produce the music).</w:t>
      </w:r>
    </w:p>
    <w:p w14:paraId="714BA0F8" w14:textId="77777777" w:rsidR="00F30245" w:rsidRDefault="00523EAA">
      <w:pPr>
        <w:pStyle w:val="NormalWeb"/>
        <w:ind w:firstLine="142"/>
        <w:jc w:val="both"/>
        <w:rPr>
          <w:ins w:id="455" w:author="Microsoft Office User" w:date="2018-02-26T15:39:00Z"/>
          <w:sz w:val="20"/>
          <w:szCs w:val="20"/>
          <w:lang w:val="en-US"/>
        </w:rPr>
        <w:pPrChange w:id="456" w:author="Microsoft Office User" w:date="2018-02-11T13:00:00Z">
          <w:pPr>
            <w:pStyle w:val="NormalWeb"/>
            <w:jc w:val="both"/>
          </w:pPr>
        </w:pPrChange>
      </w:pPr>
      <w:r w:rsidRPr="00094EB9">
        <w:rPr>
          <w:sz w:val="20"/>
          <w:szCs w:val="20"/>
          <w:lang w:val="en-US"/>
        </w:rPr>
        <w:t xml:space="preserve">To illustrate this dichotomy, we can compare the score of </w:t>
      </w:r>
      <w:del w:id="457" w:author="Utilisateur Microsoft Office" w:date="2018-02-09T10:55:00Z">
        <w:r w:rsidRPr="00094EB9" w:rsidDel="00F86CD7">
          <w:rPr>
            <w:sz w:val="20"/>
            <w:szCs w:val="20"/>
            <w:lang w:val="en-US"/>
          </w:rPr>
          <w:delText xml:space="preserve">2 </w:delText>
        </w:r>
      </w:del>
      <w:ins w:id="458" w:author="Utilisateur Microsoft Office" w:date="2018-02-09T10:55:00Z">
        <w:r w:rsidR="00F86CD7">
          <w:rPr>
            <w:sz w:val="20"/>
            <w:szCs w:val="20"/>
            <w:lang w:val="en-US"/>
          </w:rPr>
          <w:t>two</w:t>
        </w:r>
        <w:r w:rsidR="00F86CD7" w:rsidRPr="00094EB9">
          <w:rPr>
            <w:sz w:val="20"/>
            <w:szCs w:val="20"/>
            <w:lang w:val="en-US"/>
          </w:rPr>
          <w:t xml:space="preserve"> </w:t>
        </w:r>
      </w:ins>
      <w:r w:rsidRPr="00094EB9">
        <w:rPr>
          <w:sz w:val="20"/>
          <w:szCs w:val="20"/>
          <w:lang w:val="en-US"/>
        </w:rPr>
        <w:t>electronic pieces of the 50</w:t>
      </w:r>
      <w:del w:id="459" w:author="Microsoft Office User" w:date="2018-02-26T15:37:00Z">
        <w:r w:rsidRPr="00094EB9" w:rsidDel="00F30245">
          <w:rPr>
            <w:sz w:val="20"/>
            <w:szCs w:val="20"/>
            <w:lang w:val="en-US"/>
          </w:rPr>
          <w:delText>’</w:delText>
        </w:r>
      </w:del>
      <w:r w:rsidRPr="00094EB9">
        <w:rPr>
          <w:sz w:val="20"/>
          <w:szCs w:val="20"/>
          <w:lang w:val="en-US"/>
        </w:rPr>
        <w:t>s</w:t>
      </w:r>
      <w:del w:id="460" w:author="Microsoft Office User" w:date="2018-02-26T15:37:00Z">
        <w:r w:rsidRPr="00094EB9" w:rsidDel="00F30245">
          <w:rPr>
            <w:sz w:val="20"/>
            <w:szCs w:val="20"/>
            <w:lang w:val="en-US"/>
          </w:rPr>
          <w:delText xml:space="preserve"> </w:delText>
        </w:r>
      </w:del>
      <w:r w:rsidRPr="00094EB9">
        <w:rPr>
          <w:sz w:val="20"/>
          <w:szCs w:val="20"/>
          <w:lang w:val="en-US"/>
        </w:rPr>
        <w:t xml:space="preserve">: </w:t>
      </w:r>
      <w:proofErr w:type="spellStart"/>
      <w:r w:rsidRPr="00094EB9">
        <w:rPr>
          <w:sz w:val="20"/>
          <w:szCs w:val="20"/>
          <w:lang w:val="en-US"/>
        </w:rPr>
        <w:t>Ligeti’s</w:t>
      </w:r>
      <w:proofErr w:type="spellEnd"/>
      <w:r w:rsidRPr="00094EB9">
        <w:rPr>
          <w:sz w:val="20"/>
          <w:szCs w:val="20"/>
          <w:lang w:val="en-US"/>
        </w:rPr>
        <w:t xml:space="preserve"> </w:t>
      </w:r>
      <w:proofErr w:type="spellStart"/>
      <w:r w:rsidRPr="00094EB9">
        <w:rPr>
          <w:i/>
          <w:sz w:val="20"/>
          <w:szCs w:val="20"/>
          <w:lang w:val="en-US"/>
        </w:rPr>
        <w:t>Artikulation</w:t>
      </w:r>
      <w:r w:rsidRPr="00094EB9">
        <w:rPr>
          <w:sz w:val="20"/>
          <w:szCs w:val="20"/>
          <w:lang w:val="en-US"/>
        </w:rPr>
        <w:t>’s</w:t>
      </w:r>
      <w:proofErr w:type="spellEnd"/>
      <w:r w:rsidRPr="00094EB9">
        <w:rPr>
          <w:sz w:val="20"/>
          <w:szCs w:val="20"/>
          <w:lang w:val="en-US"/>
        </w:rPr>
        <w:t xml:space="preserve"> score is a “listening score” realized a posteriori (a kind of visual transcription  of the music) while Stockhausen </w:t>
      </w:r>
      <w:proofErr w:type="spellStart"/>
      <w:r w:rsidR="00AE7482">
        <w:rPr>
          <w:i/>
          <w:sz w:val="20"/>
          <w:szCs w:val="20"/>
          <w:lang w:val="en-US"/>
        </w:rPr>
        <w:t>Studie</w:t>
      </w:r>
      <w:proofErr w:type="spellEnd"/>
      <w:r w:rsidRPr="00AE7482">
        <w:rPr>
          <w:i/>
          <w:sz w:val="20"/>
          <w:szCs w:val="20"/>
          <w:lang w:val="en-US"/>
        </w:rPr>
        <w:t xml:space="preserve"> II</w:t>
      </w:r>
      <w:r w:rsidRPr="00094EB9">
        <w:rPr>
          <w:sz w:val="20"/>
          <w:szCs w:val="20"/>
          <w:lang w:val="en-US"/>
        </w:rPr>
        <w:t xml:space="preserve"> is an extremely detailed description of the way to produce the piece that can even be used to reconstruct </w:t>
      </w:r>
      <w:del w:id="461" w:author="Microsoft Office User" w:date="2018-02-26T15:38:00Z">
        <w:r w:rsidRPr="00094EB9" w:rsidDel="00F30245">
          <w:rPr>
            <w:sz w:val="20"/>
            <w:szCs w:val="20"/>
            <w:lang w:val="en-US"/>
          </w:rPr>
          <w:delText>the piece</w:delText>
        </w:r>
      </w:del>
      <w:ins w:id="462" w:author="Microsoft Office User" w:date="2018-02-26T15:38:00Z">
        <w:r w:rsidR="00F30245">
          <w:rPr>
            <w:sz w:val="20"/>
            <w:szCs w:val="20"/>
            <w:lang w:val="en-US"/>
          </w:rPr>
          <w:t>it</w:t>
        </w:r>
      </w:ins>
      <w:r w:rsidRPr="00094EB9">
        <w:rPr>
          <w:sz w:val="20"/>
          <w:szCs w:val="20"/>
          <w:lang w:val="en-US"/>
        </w:rPr>
        <w:t>.</w:t>
      </w:r>
    </w:p>
    <w:p w14:paraId="15E35065" w14:textId="77777777" w:rsidR="00F30245" w:rsidRDefault="00F30245">
      <w:pPr>
        <w:pStyle w:val="NormalWeb"/>
        <w:ind w:firstLine="142"/>
        <w:jc w:val="both"/>
        <w:rPr>
          <w:ins w:id="463" w:author="Microsoft Office User" w:date="2018-02-26T15:39:00Z"/>
          <w:sz w:val="20"/>
          <w:szCs w:val="20"/>
          <w:lang w:val="en-US"/>
        </w:rPr>
        <w:pPrChange w:id="464" w:author="Microsoft Office User" w:date="2018-02-11T13:00:00Z">
          <w:pPr>
            <w:pStyle w:val="NormalWeb"/>
            <w:jc w:val="both"/>
          </w:pPr>
        </w:pPrChange>
      </w:pPr>
    </w:p>
    <w:p w14:paraId="4C8FE977" w14:textId="77777777" w:rsidR="00F30245" w:rsidRDefault="00523EAA">
      <w:pPr>
        <w:pStyle w:val="NormalWeb"/>
        <w:ind w:firstLine="142"/>
        <w:jc w:val="both"/>
        <w:rPr>
          <w:ins w:id="465" w:author="Microsoft Office User" w:date="2018-02-26T15:39:00Z"/>
          <w:sz w:val="20"/>
          <w:szCs w:val="20"/>
          <w:lang w:val="en-US"/>
        </w:rPr>
        <w:pPrChange w:id="466" w:author="Microsoft Office User" w:date="2018-02-11T13:00:00Z">
          <w:pPr>
            <w:pStyle w:val="NormalWeb"/>
            <w:jc w:val="both"/>
          </w:pPr>
        </w:pPrChange>
      </w:pPr>
      <w:del w:id="467" w:author="Microsoft Office User" w:date="2018-02-26T15:39:00Z">
        <w:r w:rsidRPr="00094EB9" w:rsidDel="00F30245">
          <w:rPr>
            <w:sz w:val="20"/>
            <w:szCs w:val="20"/>
            <w:lang w:val="en-US"/>
          </w:rPr>
          <w:br/>
        </w:r>
      </w:del>
      <w:r w:rsidRPr="00094EB9">
        <w:rPr>
          <w:sz w:val="20"/>
          <w:szCs w:val="20"/>
          <w:lang w:val="en-US"/>
        </w:rPr>
        <w:t>The composer</w:t>
      </w:r>
      <w:ins w:id="468" w:author="Microsoft Office User" w:date="2018-02-26T15:38:00Z">
        <w:r w:rsidR="00F30245">
          <w:rPr>
            <w:sz w:val="20"/>
            <w:szCs w:val="20"/>
            <w:lang w:val="en-US"/>
          </w:rPr>
          <w:t>’s</w:t>
        </w:r>
      </w:ins>
      <w:r w:rsidRPr="00094EB9">
        <w:rPr>
          <w:sz w:val="20"/>
          <w:szCs w:val="20"/>
          <w:lang w:val="en-US"/>
        </w:rPr>
        <w:t xml:space="preserve"> intentions can be expressed as text (spoken or written), as graphic sketches, more or less precise drawings or music notation. On the final product side, we can find computer code (Csound score files, </w:t>
      </w:r>
      <w:del w:id="469" w:author="Utilisateur Microsoft Office" w:date="2018-02-09T10:55:00Z">
        <w:r w:rsidRPr="00094EB9" w:rsidDel="00F86CD7">
          <w:rPr>
            <w:sz w:val="20"/>
            <w:szCs w:val="20"/>
            <w:lang w:val="en-US"/>
          </w:rPr>
          <w:delText xml:space="preserve">max </w:delText>
        </w:r>
      </w:del>
      <w:ins w:id="470" w:author="Utilisateur Microsoft Office" w:date="2018-02-09T10:55:00Z">
        <w:r w:rsidR="00F86CD7">
          <w:rPr>
            <w:sz w:val="20"/>
            <w:szCs w:val="20"/>
            <w:lang w:val="en-US"/>
          </w:rPr>
          <w:t>M</w:t>
        </w:r>
        <w:r w:rsidR="00F86CD7" w:rsidRPr="00094EB9">
          <w:rPr>
            <w:sz w:val="20"/>
            <w:szCs w:val="20"/>
            <w:lang w:val="en-US"/>
          </w:rPr>
          <w:t xml:space="preserve">ax </w:t>
        </w:r>
      </w:ins>
      <w:r w:rsidRPr="00094EB9">
        <w:rPr>
          <w:sz w:val="20"/>
          <w:szCs w:val="20"/>
          <w:lang w:val="en-US"/>
        </w:rPr>
        <w:t xml:space="preserve">patches, …), sound files, but also musical </w:t>
      </w:r>
      <w:r w:rsidR="00AE7482">
        <w:rPr>
          <w:sz w:val="20"/>
          <w:szCs w:val="20"/>
          <w:lang w:val="en-US"/>
        </w:rPr>
        <w:t>notation and graphic notations.</w:t>
      </w:r>
      <w:r w:rsidRPr="00094EB9">
        <w:rPr>
          <w:sz w:val="20"/>
          <w:szCs w:val="20"/>
          <w:lang w:val="en-US"/>
        </w:rPr>
        <w:br/>
      </w:r>
    </w:p>
    <w:p w14:paraId="6997C879" w14:textId="47FC4B9A" w:rsidR="007862BA" w:rsidRDefault="00523EAA">
      <w:pPr>
        <w:pStyle w:val="NormalWeb"/>
        <w:ind w:firstLine="142"/>
        <w:jc w:val="both"/>
        <w:rPr>
          <w:sz w:val="20"/>
          <w:szCs w:val="20"/>
          <w:lang w:val="en-US"/>
        </w:rPr>
        <w:pPrChange w:id="471" w:author="Microsoft Office User" w:date="2018-02-11T13:00:00Z">
          <w:pPr>
            <w:pStyle w:val="NormalWeb"/>
            <w:jc w:val="both"/>
          </w:pPr>
        </w:pPrChange>
      </w:pPr>
      <w:r w:rsidRPr="00094EB9">
        <w:rPr>
          <w:sz w:val="20"/>
          <w:szCs w:val="20"/>
          <w:lang w:val="en-US"/>
        </w:rPr>
        <w:t>The documentation accompanying an el</w:t>
      </w:r>
      <w:r w:rsidR="007862BA">
        <w:rPr>
          <w:sz w:val="20"/>
          <w:szCs w:val="20"/>
          <w:lang w:val="en-US"/>
        </w:rPr>
        <w:t>ectro</w:t>
      </w:r>
      <w:r w:rsidRPr="00094EB9">
        <w:rPr>
          <w:sz w:val="20"/>
          <w:szCs w:val="20"/>
          <w:lang w:val="en-US"/>
        </w:rPr>
        <w:t xml:space="preserve">acoustic work can be either descriptive or prescriptive. It can be a description of how the piece should sound and how it is constructed, or a step-by-step list of instructions telling the electronic musician how to prepare the complete setup and to perform the work. These two categories correspond to the “cahier </w:t>
      </w:r>
      <w:proofErr w:type="spellStart"/>
      <w:r w:rsidRPr="00094EB9">
        <w:rPr>
          <w:sz w:val="20"/>
          <w:szCs w:val="20"/>
          <w:lang w:val="en-US"/>
        </w:rPr>
        <w:t>d’exploitation</w:t>
      </w:r>
      <w:proofErr w:type="spellEnd"/>
      <w:r w:rsidRPr="00094EB9">
        <w:rPr>
          <w:sz w:val="20"/>
          <w:szCs w:val="20"/>
          <w:lang w:val="en-US"/>
        </w:rPr>
        <w:t xml:space="preserve">” and “cahier </w:t>
      </w:r>
      <w:proofErr w:type="spellStart"/>
      <w:r w:rsidRPr="00094EB9">
        <w:rPr>
          <w:sz w:val="20"/>
          <w:szCs w:val="20"/>
          <w:lang w:val="en-US"/>
        </w:rPr>
        <w:t>d’analyse</w:t>
      </w:r>
      <w:proofErr w:type="spellEnd"/>
      <w:r w:rsidRPr="00094EB9">
        <w:rPr>
          <w:sz w:val="20"/>
          <w:szCs w:val="20"/>
          <w:lang w:val="en-US"/>
        </w:rPr>
        <w:t>” above mentioned.</w:t>
      </w:r>
    </w:p>
    <w:p w14:paraId="7EF2ABCF" w14:textId="77777777" w:rsidR="007862BA" w:rsidRDefault="007862BA">
      <w:pPr>
        <w:pStyle w:val="NormalWeb"/>
        <w:ind w:firstLine="142"/>
        <w:jc w:val="both"/>
        <w:rPr>
          <w:sz w:val="20"/>
          <w:szCs w:val="20"/>
          <w:lang w:val="en-US"/>
        </w:rPr>
        <w:pPrChange w:id="472" w:author="Microsoft Office User" w:date="2018-02-11T13:00:00Z">
          <w:pPr>
            <w:pStyle w:val="NormalWeb"/>
            <w:jc w:val="both"/>
          </w:pPr>
        </w:pPrChange>
      </w:pPr>
    </w:p>
    <w:p w14:paraId="3EB62CF2" w14:textId="39691EB3" w:rsidR="00523EAA" w:rsidRPr="00094EB9" w:rsidRDefault="00523EAA">
      <w:pPr>
        <w:pStyle w:val="NormalWeb"/>
        <w:ind w:firstLine="142"/>
        <w:jc w:val="both"/>
        <w:rPr>
          <w:sz w:val="20"/>
          <w:szCs w:val="20"/>
          <w:lang w:val="en-US"/>
        </w:rPr>
        <w:pPrChange w:id="473" w:author="Microsoft Office User" w:date="2018-02-11T13:00:00Z">
          <w:pPr>
            <w:pStyle w:val="NormalWeb"/>
            <w:jc w:val="both"/>
          </w:pPr>
        </w:pPrChange>
      </w:pPr>
      <w:r w:rsidRPr="00094EB9">
        <w:rPr>
          <w:sz w:val="20"/>
          <w:szCs w:val="20"/>
          <w:lang w:val="en-US"/>
        </w:rPr>
        <w:t>We can find performance instructions, in textual or oral form. These instructions, often related to general level, acoustic balance between the layers, actions to be made during the performance, or more esthetic recommendation, can be more or less precise, but are nevertheless always very precious concerning the composer</w:t>
      </w:r>
      <w:ins w:id="474" w:author="Microsoft Office User" w:date="2018-02-26T15:39:00Z">
        <w:r w:rsidR="00F30245">
          <w:rPr>
            <w:sz w:val="20"/>
            <w:szCs w:val="20"/>
            <w:lang w:val="en-US"/>
          </w:rPr>
          <w:t>’s</w:t>
        </w:r>
      </w:ins>
      <w:r w:rsidRPr="00094EB9">
        <w:rPr>
          <w:sz w:val="20"/>
          <w:szCs w:val="20"/>
          <w:lang w:val="en-US"/>
        </w:rPr>
        <w:t xml:space="preserve"> intentions.</w:t>
      </w:r>
    </w:p>
    <w:p w14:paraId="6DE7066B" w14:textId="77777777" w:rsidR="007862BA" w:rsidRDefault="007862BA">
      <w:pPr>
        <w:pStyle w:val="NormalWeb"/>
        <w:ind w:firstLine="142"/>
        <w:jc w:val="both"/>
        <w:rPr>
          <w:sz w:val="20"/>
          <w:szCs w:val="20"/>
          <w:lang w:val="en-US"/>
        </w:rPr>
        <w:pPrChange w:id="475" w:author="Microsoft Office User" w:date="2018-02-11T13:00:00Z">
          <w:pPr>
            <w:pStyle w:val="NormalWeb"/>
            <w:jc w:val="both"/>
          </w:pPr>
        </w:pPrChange>
      </w:pPr>
    </w:p>
    <w:p w14:paraId="52EE3426" w14:textId="4304B7EA" w:rsidR="00F86CD7" w:rsidRDefault="00523EAA">
      <w:pPr>
        <w:pStyle w:val="NormalWeb"/>
        <w:ind w:firstLine="142"/>
        <w:jc w:val="both"/>
        <w:rPr>
          <w:ins w:id="476" w:author="Utilisateur Microsoft Office" w:date="2018-02-09T10:56:00Z"/>
          <w:sz w:val="20"/>
          <w:szCs w:val="20"/>
          <w:lang w:val="en-US"/>
        </w:rPr>
        <w:pPrChange w:id="477" w:author="Microsoft Office User" w:date="2018-02-11T13:00:00Z">
          <w:pPr>
            <w:pStyle w:val="NormalWeb"/>
            <w:jc w:val="both"/>
          </w:pPr>
        </w:pPrChange>
      </w:pPr>
      <w:r w:rsidRPr="00094EB9">
        <w:rPr>
          <w:sz w:val="20"/>
          <w:szCs w:val="20"/>
          <w:lang w:val="en-US"/>
        </w:rPr>
        <w:t>Less often</w:t>
      </w:r>
      <w:ins w:id="478" w:author="Microsoft Office User" w:date="2018-02-26T15:39:00Z">
        <w:r w:rsidR="00F30245">
          <w:rPr>
            <w:sz w:val="20"/>
            <w:szCs w:val="20"/>
            <w:lang w:val="en-US"/>
          </w:rPr>
          <w:t>,</w:t>
        </w:r>
      </w:ins>
      <w:r w:rsidRPr="00094EB9">
        <w:rPr>
          <w:sz w:val="20"/>
          <w:szCs w:val="20"/>
          <w:lang w:val="en-US"/>
        </w:rPr>
        <w:t xml:space="preserve"> </w:t>
      </w:r>
      <w:del w:id="479" w:author="Microsoft Office User" w:date="2018-02-26T15:40:00Z">
        <w:r w:rsidRPr="00094EB9" w:rsidDel="00F30245">
          <w:rPr>
            <w:sz w:val="20"/>
            <w:szCs w:val="20"/>
            <w:lang w:val="en-US"/>
          </w:rPr>
          <w:delText xml:space="preserve">can be found </w:delText>
        </w:r>
      </w:del>
      <w:r w:rsidRPr="00094EB9">
        <w:rPr>
          <w:sz w:val="20"/>
          <w:szCs w:val="20"/>
          <w:lang w:val="en-US"/>
        </w:rPr>
        <w:t>instrument specification</w:t>
      </w:r>
      <w:ins w:id="480" w:author="Microsoft Office User" w:date="2018-02-26T15:40:00Z">
        <w:r w:rsidR="00F30245">
          <w:rPr>
            <w:sz w:val="20"/>
            <w:szCs w:val="20"/>
            <w:lang w:val="en-US"/>
          </w:rPr>
          <w:t xml:space="preserve"> </w:t>
        </w:r>
        <w:r w:rsidR="00F30245" w:rsidRPr="00094EB9">
          <w:rPr>
            <w:sz w:val="20"/>
            <w:szCs w:val="20"/>
            <w:lang w:val="en-US"/>
          </w:rPr>
          <w:t>can be found</w:t>
        </w:r>
      </w:ins>
      <w:r w:rsidRPr="00094EB9">
        <w:rPr>
          <w:sz w:val="20"/>
          <w:szCs w:val="20"/>
          <w:lang w:val="en-US"/>
        </w:rPr>
        <w:t xml:space="preserve">. A precise description of the content, functionalities and architecture of the </w:t>
      </w:r>
      <w:ins w:id="481" w:author="Microsoft Office User" w:date="2018-02-26T15:40:00Z">
        <w:r w:rsidR="00F30245">
          <w:rPr>
            <w:sz w:val="20"/>
            <w:szCs w:val="20"/>
            <w:lang w:val="en-US"/>
          </w:rPr>
          <w:t>M</w:t>
        </w:r>
      </w:ins>
      <w:del w:id="482" w:author="Microsoft Office User" w:date="2018-02-26T15:40:00Z">
        <w:r w:rsidRPr="00094EB9" w:rsidDel="00F30245">
          <w:rPr>
            <w:sz w:val="20"/>
            <w:szCs w:val="20"/>
            <w:lang w:val="en-US"/>
          </w:rPr>
          <w:delText>m</w:delText>
        </w:r>
      </w:del>
      <w:r w:rsidRPr="00094EB9">
        <w:rPr>
          <w:sz w:val="20"/>
          <w:szCs w:val="20"/>
          <w:lang w:val="en-US"/>
        </w:rPr>
        <w:t>ax patch can be very useful to understand its operations, without having to do reverse engineering. Formal, standardized specifications of sound processing modules is highly desirable to facilitate porting and sustainability of the music using such modules.</w:t>
      </w:r>
      <w:del w:id="483" w:author="Utilisateur Microsoft Office" w:date="2018-02-09T10:56:00Z">
        <w:r w:rsidRPr="00094EB9" w:rsidDel="00F86CD7">
          <w:rPr>
            <w:sz w:val="20"/>
            <w:szCs w:val="20"/>
            <w:lang w:val="en-US"/>
          </w:rPr>
          <w:br/>
          <w:delText xml:space="preserve">       </w:delText>
        </w:r>
        <w:r w:rsidRPr="00094EB9" w:rsidDel="00F86CD7">
          <w:rPr>
            <w:sz w:val="20"/>
            <w:szCs w:val="20"/>
            <w:lang w:val="en-US"/>
          </w:rPr>
          <w:br/>
        </w:r>
      </w:del>
    </w:p>
    <w:p w14:paraId="17538A9F" w14:textId="77777777" w:rsidR="00F86CD7" w:rsidRDefault="00F86CD7">
      <w:pPr>
        <w:pStyle w:val="NormalWeb"/>
        <w:ind w:firstLine="142"/>
        <w:jc w:val="both"/>
        <w:rPr>
          <w:ins w:id="484" w:author="Utilisateur Microsoft Office" w:date="2018-02-09T10:56:00Z"/>
          <w:sz w:val="20"/>
          <w:szCs w:val="20"/>
          <w:lang w:val="en-US"/>
        </w:rPr>
        <w:pPrChange w:id="485" w:author="Microsoft Office User" w:date="2018-02-11T13:00:00Z">
          <w:pPr>
            <w:pStyle w:val="NormalWeb"/>
            <w:jc w:val="both"/>
          </w:pPr>
        </w:pPrChange>
      </w:pPr>
    </w:p>
    <w:p w14:paraId="7AF9B00D" w14:textId="68B743D2" w:rsidR="00094EB9" w:rsidRDefault="00523EAA">
      <w:pPr>
        <w:pStyle w:val="NormalWeb"/>
        <w:ind w:firstLine="142"/>
        <w:jc w:val="both"/>
        <w:rPr>
          <w:sz w:val="20"/>
          <w:szCs w:val="20"/>
          <w:lang w:val="en-US"/>
        </w:rPr>
        <w:pPrChange w:id="486" w:author="Microsoft Office User" w:date="2018-02-11T13:00:00Z">
          <w:pPr>
            <w:pStyle w:val="NormalWeb"/>
            <w:jc w:val="both"/>
          </w:pPr>
        </w:pPrChange>
      </w:pPr>
      <w:r w:rsidRPr="00094EB9">
        <w:rPr>
          <w:sz w:val="20"/>
          <w:szCs w:val="20"/>
          <w:lang w:val="en-US"/>
        </w:rPr>
        <w:lastRenderedPageBreak/>
        <w:t xml:space="preserve">A huge majority of works in the mixed interactive computer music are programmed in the Max environment. As in any (programming) language, each author has </w:t>
      </w:r>
      <w:del w:id="487" w:author="Microsoft Office User" w:date="2018-02-26T15:41:00Z">
        <w:r w:rsidRPr="00094EB9" w:rsidDel="00F30245">
          <w:rPr>
            <w:sz w:val="20"/>
            <w:szCs w:val="20"/>
            <w:lang w:val="en-US"/>
          </w:rPr>
          <w:delText xml:space="preserve">its </w:delText>
        </w:r>
      </w:del>
      <w:ins w:id="488" w:author="Microsoft Office User" w:date="2018-02-26T15:41:00Z">
        <w:r w:rsidR="00F30245">
          <w:rPr>
            <w:sz w:val="20"/>
            <w:szCs w:val="20"/>
            <w:lang w:val="en-US"/>
          </w:rPr>
          <w:t>his/her</w:t>
        </w:r>
        <w:r w:rsidR="00F30245" w:rsidRPr="00094EB9">
          <w:rPr>
            <w:sz w:val="20"/>
            <w:szCs w:val="20"/>
            <w:lang w:val="en-US"/>
          </w:rPr>
          <w:t xml:space="preserve"> </w:t>
        </w:r>
      </w:ins>
      <w:r w:rsidRPr="00094EB9">
        <w:rPr>
          <w:sz w:val="20"/>
          <w:szCs w:val="20"/>
          <w:lang w:val="en-US"/>
        </w:rPr>
        <w:t xml:space="preserve">own style. A patch can be more or less readable </w:t>
      </w:r>
      <w:r w:rsidR="007862BA">
        <w:rPr>
          <w:sz w:val="20"/>
          <w:szCs w:val="20"/>
          <w:lang w:val="en-US"/>
        </w:rPr>
        <w:t>[11]</w:t>
      </w:r>
      <w:r w:rsidRPr="00094EB9">
        <w:rPr>
          <w:sz w:val="20"/>
          <w:szCs w:val="20"/>
          <w:lang w:val="en-US"/>
        </w:rPr>
        <w:t>. Some developers used extensively informative and useful comments inside the patch, but some patches are not auto documented at all. The patch structure can be more or less readable. The difference in the styles of several computer music designer programming in Max can be identified in [</w:t>
      </w:r>
      <w:r w:rsidR="007862BA">
        <w:rPr>
          <w:sz w:val="20"/>
          <w:szCs w:val="20"/>
          <w:lang w:val="en-US"/>
        </w:rPr>
        <w:t>10</w:t>
      </w:r>
      <w:r w:rsidRPr="00094EB9">
        <w:rPr>
          <w:sz w:val="20"/>
          <w:szCs w:val="20"/>
          <w:lang w:val="en-US"/>
        </w:rPr>
        <w:t>]</w:t>
      </w:r>
      <w:r w:rsidR="00094EB9">
        <w:rPr>
          <w:sz w:val="20"/>
          <w:szCs w:val="20"/>
          <w:lang w:val="en-US"/>
        </w:rPr>
        <w:t xml:space="preserve">. </w:t>
      </w:r>
    </w:p>
    <w:p w14:paraId="57E3EF10" w14:textId="77777777" w:rsidR="007862BA" w:rsidRDefault="007862BA">
      <w:pPr>
        <w:pStyle w:val="NormalWeb"/>
        <w:ind w:firstLine="142"/>
        <w:jc w:val="both"/>
        <w:rPr>
          <w:sz w:val="20"/>
          <w:szCs w:val="20"/>
          <w:lang w:val="en-US"/>
        </w:rPr>
        <w:pPrChange w:id="489" w:author="Microsoft Office User" w:date="2018-02-11T13:00:00Z">
          <w:pPr>
            <w:pStyle w:val="NormalWeb"/>
            <w:jc w:val="both"/>
          </w:pPr>
        </w:pPrChange>
      </w:pPr>
    </w:p>
    <w:p w14:paraId="5E571AE4" w14:textId="77777777" w:rsidR="007862BA" w:rsidRPr="00094EB9" w:rsidRDefault="00523EAA">
      <w:pPr>
        <w:pStyle w:val="NormalWeb"/>
        <w:ind w:firstLine="142"/>
        <w:jc w:val="both"/>
        <w:rPr>
          <w:sz w:val="20"/>
          <w:szCs w:val="20"/>
          <w:lang w:val="en-US"/>
        </w:rPr>
        <w:pPrChange w:id="490" w:author="Microsoft Office User" w:date="2018-02-11T13:00:00Z">
          <w:pPr>
            <w:pStyle w:val="NormalWeb"/>
            <w:jc w:val="both"/>
          </w:pPr>
        </w:pPrChange>
      </w:pPr>
      <w:r w:rsidRPr="00094EB9">
        <w:rPr>
          <w:sz w:val="20"/>
          <w:szCs w:val="20"/>
          <w:lang w:val="en-US"/>
        </w:rPr>
        <w:t xml:space="preserve">A good </w:t>
      </w:r>
      <w:ins w:id="491" w:author="Utilisateur Microsoft Office" w:date="2018-02-09T10:56:00Z">
        <w:r w:rsidR="00F86CD7">
          <w:rPr>
            <w:sz w:val="20"/>
            <w:szCs w:val="20"/>
            <w:lang w:val="en-US"/>
          </w:rPr>
          <w:t>M</w:t>
        </w:r>
      </w:ins>
      <w:del w:id="492" w:author="Utilisateur Microsoft Office" w:date="2018-02-09T10:56:00Z">
        <w:r w:rsidRPr="00094EB9" w:rsidDel="00F86CD7">
          <w:rPr>
            <w:sz w:val="20"/>
            <w:szCs w:val="20"/>
            <w:lang w:val="en-US"/>
          </w:rPr>
          <w:delText>m</w:delText>
        </w:r>
      </w:del>
      <w:r w:rsidRPr="00094EB9">
        <w:rPr>
          <w:sz w:val="20"/>
          <w:szCs w:val="20"/>
          <w:lang w:val="en-US"/>
        </w:rPr>
        <w:t>ax patch can contain its own documentation, and all the step necessary to setup the performance (audio routings, louds</w:t>
      </w:r>
      <w:r w:rsidR="007862BA">
        <w:rPr>
          <w:sz w:val="20"/>
          <w:szCs w:val="20"/>
          <w:lang w:val="en-US"/>
        </w:rPr>
        <w:t>peaker tests, calibrations, etc.</w:t>
      </w:r>
      <w:r w:rsidRPr="00094EB9">
        <w:rPr>
          <w:sz w:val="20"/>
          <w:szCs w:val="20"/>
          <w:lang w:val="en-US"/>
        </w:rPr>
        <w:t>) can be directly performed from inside the max patch before the concert.</w:t>
      </w:r>
      <w:r w:rsidR="007862BA">
        <w:rPr>
          <w:sz w:val="20"/>
          <w:szCs w:val="20"/>
          <w:lang w:val="en-US"/>
        </w:rPr>
        <w:t xml:space="preserve"> </w:t>
      </w:r>
      <w:r w:rsidRPr="00094EB9">
        <w:rPr>
          <w:sz w:val="20"/>
          <w:szCs w:val="20"/>
          <w:lang w:val="en-US"/>
        </w:rPr>
        <w:t xml:space="preserve">Do we know a </w:t>
      </w:r>
      <w:del w:id="493" w:author="Utilisateur Microsoft Office" w:date="2018-02-09T10:56:00Z">
        <w:r w:rsidRPr="00094EB9" w:rsidDel="00F86CD7">
          <w:rPr>
            <w:sz w:val="20"/>
            <w:szCs w:val="20"/>
            <w:lang w:val="en-US"/>
          </w:rPr>
          <w:delText xml:space="preserve">max </w:delText>
        </w:r>
      </w:del>
      <w:ins w:id="494" w:author="Utilisateur Microsoft Office" w:date="2018-02-09T10:56:00Z">
        <w:r w:rsidR="00F86CD7">
          <w:rPr>
            <w:sz w:val="20"/>
            <w:szCs w:val="20"/>
            <w:lang w:val="en-US"/>
          </w:rPr>
          <w:t>M</w:t>
        </w:r>
        <w:r w:rsidR="00F86CD7" w:rsidRPr="00094EB9">
          <w:rPr>
            <w:sz w:val="20"/>
            <w:szCs w:val="20"/>
            <w:lang w:val="en-US"/>
          </w:rPr>
          <w:t xml:space="preserve">ax </w:t>
        </w:r>
      </w:ins>
      <w:r w:rsidRPr="00094EB9">
        <w:rPr>
          <w:sz w:val="20"/>
          <w:szCs w:val="20"/>
          <w:lang w:val="en-US"/>
        </w:rPr>
        <w:t xml:space="preserve">patch that can be run without any supplementary written or oral explanations, without any contact with the composer or the computer music </w:t>
      </w:r>
      <w:r w:rsidR="00094EB9" w:rsidRPr="00094EB9">
        <w:rPr>
          <w:sz w:val="20"/>
          <w:szCs w:val="20"/>
          <w:lang w:val="en-US"/>
        </w:rPr>
        <w:t>designer</w:t>
      </w:r>
      <w:del w:id="495" w:author="Utilisateur Microsoft Office" w:date="2018-02-09T10:56:00Z">
        <w:r w:rsidR="007862BA" w:rsidDel="00F86CD7">
          <w:rPr>
            <w:sz w:val="20"/>
            <w:szCs w:val="20"/>
            <w:lang w:val="en-US"/>
          </w:rPr>
          <w:delText xml:space="preserve"> </w:delText>
        </w:r>
      </w:del>
      <w:r w:rsidR="00094EB9" w:rsidRPr="00094EB9">
        <w:rPr>
          <w:sz w:val="20"/>
          <w:szCs w:val="20"/>
          <w:lang w:val="en-US"/>
        </w:rPr>
        <w:t>?</w:t>
      </w:r>
    </w:p>
    <w:p w14:paraId="4EAF941D" w14:textId="1A01F3DD" w:rsidR="00523EAA" w:rsidRPr="00094EB9" w:rsidRDefault="00523EAA">
      <w:pPr>
        <w:pStyle w:val="NormalWeb"/>
        <w:spacing w:before="220" w:after="220"/>
        <w:ind w:firstLine="142"/>
        <w:jc w:val="both"/>
        <w:rPr>
          <w:sz w:val="20"/>
          <w:szCs w:val="20"/>
          <w:lang w:val="en-US"/>
        </w:rPr>
        <w:pPrChange w:id="496" w:author="Microsoft Office User" w:date="2018-02-11T13:00:00Z">
          <w:pPr>
            <w:pStyle w:val="NormalWeb"/>
            <w:spacing w:before="220" w:after="220"/>
            <w:jc w:val="both"/>
          </w:pPr>
        </w:pPrChange>
      </w:pPr>
      <w:r w:rsidRPr="00094EB9">
        <w:rPr>
          <w:sz w:val="20"/>
          <w:szCs w:val="20"/>
          <w:lang w:val="en-US"/>
        </w:rPr>
        <w:t xml:space="preserve">The programming of the electronic events can be done in several </w:t>
      </w:r>
      <w:r w:rsidR="00094EB9" w:rsidRPr="00094EB9">
        <w:rPr>
          <w:sz w:val="20"/>
          <w:szCs w:val="20"/>
          <w:lang w:val="en-US"/>
        </w:rPr>
        <w:t>ways:</w:t>
      </w:r>
      <w:r w:rsidRPr="00094EB9">
        <w:rPr>
          <w:sz w:val="20"/>
          <w:szCs w:val="20"/>
          <w:lang w:val="en-US"/>
        </w:rPr>
        <w:t xml:space="preserve"> events can be stored as </w:t>
      </w:r>
      <w:del w:id="497" w:author="Utilisateur Microsoft Office" w:date="2018-02-09T10:56:00Z">
        <w:r w:rsidRPr="00094EB9" w:rsidDel="00F86CD7">
          <w:rPr>
            <w:sz w:val="20"/>
            <w:szCs w:val="20"/>
            <w:lang w:val="en-US"/>
          </w:rPr>
          <w:delText xml:space="preserve">max </w:delText>
        </w:r>
      </w:del>
      <w:ins w:id="498" w:author="Utilisateur Microsoft Office" w:date="2018-02-09T10:56:00Z">
        <w:r w:rsidR="00F86CD7">
          <w:rPr>
            <w:sz w:val="20"/>
            <w:szCs w:val="20"/>
            <w:lang w:val="en-US"/>
          </w:rPr>
          <w:t>M</w:t>
        </w:r>
        <w:r w:rsidR="00F86CD7" w:rsidRPr="00094EB9">
          <w:rPr>
            <w:sz w:val="20"/>
            <w:szCs w:val="20"/>
            <w:lang w:val="en-US"/>
          </w:rPr>
          <w:t xml:space="preserve">ax </w:t>
        </w:r>
      </w:ins>
      <w:r w:rsidRPr="00094EB9">
        <w:rPr>
          <w:sz w:val="20"/>
          <w:szCs w:val="20"/>
          <w:lang w:val="en-US"/>
        </w:rPr>
        <w:t xml:space="preserve">patches or software programs, stored on the computer as more or less readable proprietary file formats, or as text files (such as Max </w:t>
      </w:r>
      <w:proofErr w:type="spellStart"/>
      <w:r w:rsidRPr="00094EB9">
        <w:rPr>
          <w:sz w:val="20"/>
          <w:szCs w:val="20"/>
          <w:lang w:val="en-US"/>
        </w:rPr>
        <w:t>qlists</w:t>
      </w:r>
      <w:proofErr w:type="spellEnd"/>
      <w:r w:rsidRPr="00094EB9">
        <w:rPr>
          <w:sz w:val="20"/>
          <w:szCs w:val="20"/>
          <w:lang w:val="en-US"/>
        </w:rPr>
        <w:t xml:space="preserve">, </w:t>
      </w:r>
      <w:proofErr w:type="spellStart"/>
      <w:r w:rsidRPr="00094EB9">
        <w:rPr>
          <w:sz w:val="20"/>
          <w:szCs w:val="20"/>
          <w:lang w:val="en-US"/>
        </w:rPr>
        <w:t>Csound</w:t>
      </w:r>
      <w:proofErr w:type="spellEnd"/>
      <w:r w:rsidRPr="00094EB9">
        <w:rPr>
          <w:sz w:val="20"/>
          <w:szCs w:val="20"/>
          <w:lang w:val="en-US"/>
        </w:rPr>
        <w:t xml:space="preserve"> score or </w:t>
      </w:r>
      <w:proofErr w:type="spellStart"/>
      <w:r w:rsidR="00094EB9">
        <w:rPr>
          <w:sz w:val="20"/>
          <w:szCs w:val="20"/>
          <w:lang w:val="en-US"/>
        </w:rPr>
        <w:t>A</w:t>
      </w:r>
      <w:r w:rsidRPr="00094EB9">
        <w:rPr>
          <w:sz w:val="20"/>
          <w:szCs w:val="20"/>
          <w:lang w:val="en-US"/>
        </w:rPr>
        <w:t>ntescofo</w:t>
      </w:r>
      <w:proofErr w:type="spellEnd"/>
      <w:r w:rsidRPr="00094EB9">
        <w:rPr>
          <w:sz w:val="20"/>
          <w:szCs w:val="20"/>
          <w:lang w:val="en-US"/>
        </w:rPr>
        <w:t xml:space="preserve"> score, or other). Text files </w:t>
      </w:r>
      <w:ins w:id="499" w:author="Microsoft Office User" w:date="2018-02-26T15:49:00Z">
        <w:r w:rsidR="00F30245">
          <w:rPr>
            <w:sz w:val="20"/>
            <w:szCs w:val="20"/>
            <w:lang w:val="en-US"/>
          </w:rPr>
          <w:t xml:space="preserve">always </w:t>
        </w:r>
      </w:ins>
      <w:r w:rsidRPr="00094EB9">
        <w:rPr>
          <w:sz w:val="20"/>
          <w:szCs w:val="20"/>
          <w:lang w:val="en-US"/>
        </w:rPr>
        <w:t>seem</w:t>
      </w:r>
      <w:del w:id="500" w:author="Microsoft Office User" w:date="2018-02-26T15:50:00Z">
        <w:r w:rsidRPr="00094EB9" w:rsidDel="002652CC">
          <w:rPr>
            <w:sz w:val="20"/>
            <w:szCs w:val="20"/>
            <w:lang w:val="en-US"/>
          </w:rPr>
          <w:delText xml:space="preserve">s </w:delText>
        </w:r>
      </w:del>
      <w:del w:id="501" w:author="Microsoft Office User" w:date="2018-02-26T15:49:00Z">
        <w:r w:rsidRPr="00094EB9" w:rsidDel="002652CC">
          <w:rPr>
            <w:sz w:val="20"/>
            <w:szCs w:val="20"/>
            <w:lang w:val="en-US"/>
          </w:rPr>
          <w:delText>always</w:delText>
        </w:r>
      </w:del>
      <w:r w:rsidRPr="00094EB9">
        <w:rPr>
          <w:sz w:val="20"/>
          <w:szCs w:val="20"/>
          <w:lang w:val="en-US"/>
        </w:rPr>
        <w:t xml:space="preserve"> to be preferable as they can be more easily ported, read and stored. The electronics part of Pierre Boulez’ </w:t>
      </w:r>
      <w:proofErr w:type="spellStart"/>
      <w:r w:rsidRPr="007862BA">
        <w:rPr>
          <w:i/>
          <w:sz w:val="20"/>
          <w:szCs w:val="20"/>
          <w:lang w:val="en-US"/>
        </w:rPr>
        <w:t>Anthèmes</w:t>
      </w:r>
      <w:proofErr w:type="spellEnd"/>
      <w:r w:rsidRPr="00F86CD7">
        <w:rPr>
          <w:i/>
          <w:sz w:val="20"/>
          <w:szCs w:val="20"/>
          <w:lang w:val="en-US"/>
          <w:rPrChange w:id="502" w:author="Utilisateur Microsoft Office" w:date="2018-02-09T10:57:00Z">
            <w:rPr>
              <w:sz w:val="20"/>
              <w:szCs w:val="20"/>
              <w:lang w:val="en-US"/>
            </w:rPr>
          </w:rPrChange>
        </w:rPr>
        <w:t xml:space="preserve"> 2</w:t>
      </w:r>
      <w:r w:rsidRPr="00094EB9">
        <w:rPr>
          <w:sz w:val="20"/>
          <w:szCs w:val="20"/>
          <w:lang w:val="en-US"/>
        </w:rPr>
        <w:t xml:space="preserve"> was recently reprogrammed from </w:t>
      </w:r>
      <w:del w:id="503" w:author="Utilisateur Microsoft Office" w:date="2018-02-09T10:57:00Z">
        <w:r w:rsidRPr="00094EB9" w:rsidDel="00F86CD7">
          <w:rPr>
            <w:sz w:val="20"/>
            <w:szCs w:val="20"/>
            <w:lang w:val="en-US"/>
          </w:rPr>
          <w:delText xml:space="preserve">max </w:delText>
        </w:r>
      </w:del>
      <w:ins w:id="504" w:author="Utilisateur Microsoft Office" w:date="2018-02-09T10:57:00Z">
        <w:r w:rsidR="00F86CD7">
          <w:rPr>
            <w:sz w:val="20"/>
            <w:szCs w:val="20"/>
            <w:lang w:val="en-US"/>
          </w:rPr>
          <w:t>M</w:t>
        </w:r>
        <w:r w:rsidR="00F86CD7" w:rsidRPr="00094EB9">
          <w:rPr>
            <w:sz w:val="20"/>
            <w:szCs w:val="20"/>
            <w:lang w:val="en-US"/>
          </w:rPr>
          <w:t xml:space="preserve">ax </w:t>
        </w:r>
      </w:ins>
      <w:r w:rsidRPr="00094EB9">
        <w:rPr>
          <w:sz w:val="20"/>
          <w:szCs w:val="20"/>
          <w:lang w:val="en-US"/>
        </w:rPr>
        <w:t xml:space="preserve">patches to </w:t>
      </w:r>
      <w:proofErr w:type="spellStart"/>
      <w:r w:rsidR="00094EB9">
        <w:rPr>
          <w:sz w:val="20"/>
          <w:szCs w:val="20"/>
          <w:lang w:val="en-US"/>
        </w:rPr>
        <w:t>A</w:t>
      </w:r>
      <w:r w:rsidRPr="00094EB9">
        <w:rPr>
          <w:sz w:val="20"/>
          <w:szCs w:val="20"/>
          <w:lang w:val="en-US"/>
        </w:rPr>
        <w:t>ntescofo</w:t>
      </w:r>
      <w:proofErr w:type="spellEnd"/>
      <w:r w:rsidRPr="00094EB9">
        <w:rPr>
          <w:sz w:val="20"/>
          <w:szCs w:val="20"/>
          <w:lang w:val="en-US"/>
        </w:rPr>
        <w:t xml:space="preserve"> scores. It was the occasion to make a more readable electronic score, close</w:t>
      </w:r>
      <w:ins w:id="505" w:author="Microsoft Office User" w:date="2018-02-26T15:50:00Z">
        <w:r w:rsidR="002652CC">
          <w:rPr>
            <w:sz w:val="20"/>
            <w:szCs w:val="20"/>
            <w:lang w:val="en-US"/>
          </w:rPr>
          <w:t>r</w:t>
        </w:r>
      </w:ins>
      <w:del w:id="506" w:author="Microsoft Office User" w:date="2018-02-26T15:50:00Z">
        <w:r w:rsidRPr="00094EB9" w:rsidDel="002652CC">
          <w:rPr>
            <w:sz w:val="20"/>
            <w:szCs w:val="20"/>
            <w:lang w:val="en-US"/>
          </w:rPr>
          <w:delText>st</w:delText>
        </w:r>
      </w:del>
      <w:r w:rsidRPr="00094EB9">
        <w:rPr>
          <w:sz w:val="20"/>
          <w:szCs w:val="20"/>
          <w:lang w:val="en-US"/>
        </w:rPr>
        <w:t xml:space="preserve"> to the printed musical score, also the occasion to correct some mistakes ("wrong notes”) that were uneasy to detect in the original </w:t>
      </w:r>
      <w:del w:id="507" w:author="Utilisateur Microsoft Office" w:date="2018-02-09T10:57:00Z">
        <w:r w:rsidRPr="00094EB9" w:rsidDel="00F86CD7">
          <w:rPr>
            <w:sz w:val="20"/>
            <w:szCs w:val="20"/>
            <w:lang w:val="en-US"/>
          </w:rPr>
          <w:delText xml:space="preserve">max </w:delText>
        </w:r>
      </w:del>
      <w:ins w:id="508" w:author="Utilisateur Microsoft Office" w:date="2018-02-09T10:57:00Z">
        <w:r w:rsidR="00F86CD7">
          <w:rPr>
            <w:sz w:val="20"/>
            <w:szCs w:val="20"/>
            <w:lang w:val="en-US"/>
          </w:rPr>
          <w:t>M</w:t>
        </w:r>
        <w:r w:rsidR="00F86CD7" w:rsidRPr="00094EB9">
          <w:rPr>
            <w:sz w:val="20"/>
            <w:szCs w:val="20"/>
            <w:lang w:val="en-US"/>
          </w:rPr>
          <w:t xml:space="preserve">ax </w:t>
        </w:r>
      </w:ins>
      <w:r w:rsidRPr="00094EB9">
        <w:rPr>
          <w:sz w:val="20"/>
          <w:szCs w:val="20"/>
          <w:lang w:val="en-US"/>
        </w:rPr>
        <w:t>programs.</w:t>
      </w:r>
    </w:p>
    <w:p w14:paraId="40D1FCF8" w14:textId="57F5372E" w:rsidR="00523EAA" w:rsidRPr="006176F0" w:rsidRDefault="00523EAA">
      <w:pPr>
        <w:pStyle w:val="NormalWeb"/>
        <w:spacing w:before="220" w:after="220"/>
        <w:ind w:firstLine="142"/>
        <w:jc w:val="both"/>
        <w:rPr>
          <w:sz w:val="20"/>
          <w:szCs w:val="20"/>
          <w:lang w:val="en-US"/>
        </w:rPr>
        <w:pPrChange w:id="509" w:author="Microsoft Office User" w:date="2018-02-11T13:00:00Z">
          <w:pPr>
            <w:pStyle w:val="NormalWeb"/>
            <w:spacing w:before="220" w:after="220"/>
            <w:jc w:val="both"/>
          </w:pPr>
        </w:pPrChange>
      </w:pPr>
      <w:r w:rsidRPr="00094EB9">
        <w:rPr>
          <w:sz w:val="20"/>
          <w:szCs w:val="20"/>
          <w:lang w:val="en-US"/>
        </w:rPr>
        <w:t xml:space="preserve">A programming environment allowing the </w:t>
      </w:r>
      <w:r w:rsidR="00094EB9" w:rsidRPr="00094EB9">
        <w:rPr>
          <w:sz w:val="20"/>
          <w:szCs w:val="20"/>
          <w:lang w:val="en-US"/>
        </w:rPr>
        <w:t>visualization</w:t>
      </w:r>
      <w:r w:rsidRPr="00094EB9">
        <w:rPr>
          <w:sz w:val="20"/>
          <w:szCs w:val="20"/>
          <w:lang w:val="en-US"/>
        </w:rPr>
        <w:t xml:space="preserve"> of the electronic score in the form of a timeline add</w:t>
      </w:r>
      <w:ins w:id="510" w:author="Microsoft Office User" w:date="2018-02-26T15:50:00Z">
        <w:r w:rsidR="002652CC">
          <w:rPr>
            <w:sz w:val="20"/>
            <w:szCs w:val="20"/>
            <w:lang w:val="en-US"/>
          </w:rPr>
          <w:t>s</w:t>
        </w:r>
      </w:ins>
      <w:r w:rsidRPr="00094EB9">
        <w:rPr>
          <w:sz w:val="20"/>
          <w:szCs w:val="20"/>
          <w:lang w:val="en-US"/>
        </w:rPr>
        <w:t xml:space="preserve"> some readability. Such systems </w:t>
      </w:r>
      <w:r w:rsidR="00094EB9" w:rsidRPr="00094EB9">
        <w:rPr>
          <w:sz w:val="20"/>
          <w:szCs w:val="20"/>
          <w:lang w:val="en-US"/>
        </w:rPr>
        <w:t>fill</w:t>
      </w:r>
      <w:r w:rsidRPr="00094EB9">
        <w:rPr>
          <w:sz w:val="20"/>
          <w:szCs w:val="20"/>
          <w:lang w:val="en-US"/>
        </w:rPr>
        <w:t xml:space="preserve"> the gap between the computer score and the musician score. </w:t>
      </w:r>
      <w:r w:rsidRPr="00F5222E">
        <w:rPr>
          <w:sz w:val="20"/>
          <w:szCs w:val="20"/>
          <w:lang w:val="en-US"/>
        </w:rPr>
        <w:t xml:space="preserve">In </w:t>
      </w:r>
      <w:del w:id="511" w:author="Microsoft Office User" w:date="2018-02-11T12:16:00Z">
        <w:r w:rsidRPr="00F5222E" w:rsidDel="00925C21">
          <w:rPr>
            <w:sz w:val="20"/>
            <w:szCs w:val="20"/>
            <w:lang w:val="en-US"/>
          </w:rPr>
          <w:delText xml:space="preserve">this </w:delText>
        </w:r>
      </w:del>
      <w:r w:rsidR="007862BA" w:rsidRPr="001A1C55">
        <w:rPr>
          <w:sz w:val="20"/>
          <w:szCs w:val="20"/>
          <w:lang w:val="en-US"/>
        </w:rPr>
        <w:t>Figure 9</w:t>
      </w:r>
      <w:ins w:id="512" w:author="Microsoft Office User" w:date="2018-02-11T12:22:00Z">
        <w:r w:rsidR="00C70F92">
          <w:rPr>
            <w:sz w:val="20"/>
            <w:szCs w:val="20"/>
            <w:lang w:val="en-US"/>
          </w:rPr>
          <w:t xml:space="preserve">, showing an excerpt of </w:t>
        </w:r>
      </w:ins>
      <w:del w:id="513" w:author="Microsoft Office User" w:date="2018-02-11T12:22:00Z">
        <w:r w:rsidRPr="00F5222E" w:rsidDel="00C70F92">
          <w:rPr>
            <w:sz w:val="20"/>
            <w:szCs w:val="20"/>
            <w:lang w:val="en-US"/>
          </w:rPr>
          <w:delText xml:space="preserve"> fr</w:delText>
        </w:r>
        <w:r w:rsidRPr="001A1C55" w:rsidDel="00C70F92">
          <w:rPr>
            <w:sz w:val="20"/>
            <w:szCs w:val="20"/>
            <w:lang w:val="en-US"/>
          </w:rPr>
          <w:delText>o</w:delText>
        </w:r>
        <w:r w:rsidRPr="006176F0" w:rsidDel="00C70F92">
          <w:rPr>
            <w:sz w:val="20"/>
            <w:szCs w:val="20"/>
            <w:lang w:val="en-US"/>
          </w:rPr>
          <w:delText xml:space="preserve">m </w:delText>
        </w:r>
      </w:del>
      <w:del w:id="514" w:author="Microsoft Office User" w:date="2018-02-11T12:23:00Z">
        <w:r w:rsidRPr="00C70F92" w:rsidDel="00C70F92">
          <w:rPr>
            <w:sz w:val="20"/>
            <w:szCs w:val="20"/>
            <w:lang w:val="en-US"/>
          </w:rPr>
          <w:delText>Julia Blondeau</w:delText>
        </w:r>
      </w:del>
      <w:ins w:id="515" w:author="Microsoft Office User" w:date="2018-02-11T12:23:00Z">
        <w:r w:rsidR="00C70F92">
          <w:rPr>
            <w:sz w:val="20"/>
            <w:szCs w:val="20"/>
            <w:lang w:val="en-US"/>
          </w:rPr>
          <w:t>a</w:t>
        </w:r>
      </w:ins>
      <w:ins w:id="516" w:author="Microsoft Office User" w:date="2018-02-11T12:22:00Z">
        <w:r w:rsidR="00C70F92">
          <w:rPr>
            <w:sz w:val="20"/>
            <w:szCs w:val="20"/>
            <w:lang w:val="en-US"/>
          </w:rPr>
          <w:t xml:space="preserve"> piece for </w:t>
        </w:r>
      </w:ins>
      <w:ins w:id="517" w:author="Microsoft Office User" w:date="2018-02-11T12:23:00Z">
        <w:r w:rsidR="00C70F92">
          <w:rPr>
            <w:sz w:val="20"/>
            <w:szCs w:val="20"/>
            <w:lang w:val="en-US"/>
          </w:rPr>
          <w:t>v</w:t>
        </w:r>
      </w:ins>
      <w:ins w:id="518" w:author="Microsoft Office User" w:date="2018-02-11T12:22:00Z">
        <w:r w:rsidR="00C70F92">
          <w:rPr>
            <w:sz w:val="20"/>
            <w:szCs w:val="20"/>
            <w:lang w:val="en-US"/>
          </w:rPr>
          <w:t>iola</w:t>
        </w:r>
      </w:ins>
      <w:ins w:id="519" w:author="Microsoft Office User" w:date="2018-02-11T12:23:00Z">
        <w:r w:rsidR="00C70F92">
          <w:rPr>
            <w:sz w:val="20"/>
            <w:szCs w:val="20"/>
            <w:lang w:val="en-US"/>
          </w:rPr>
          <w:t xml:space="preserve"> and electronics</w:t>
        </w:r>
      </w:ins>
      <w:ins w:id="520" w:author="Microsoft Office User" w:date="2018-02-11T12:22:00Z">
        <w:r w:rsidR="00C70F92">
          <w:rPr>
            <w:sz w:val="20"/>
            <w:szCs w:val="20"/>
            <w:lang w:val="en-US"/>
          </w:rPr>
          <w:t xml:space="preserve"> </w:t>
        </w:r>
      </w:ins>
      <w:ins w:id="521" w:author="Microsoft Office User" w:date="2018-02-11T12:23:00Z">
        <w:r w:rsidR="00F5222E">
          <w:rPr>
            <w:sz w:val="20"/>
            <w:szCs w:val="20"/>
            <w:lang w:val="en-US"/>
          </w:rPr>
          <w:t xml:space="preserve">written by Julia </w:t>
        </w:r>
        <w:proofErr w:type="spellStart"/>
        <w:r w:rsidR="00F5222E">
          <w:rPr>
            <w:sz w:val="20"/>
            <w:szCs w:val="20"/>
            <w:lang w:val="en-US"/>
          </w:rPr>
          <w:t>Blondeau</w:t>
        </w:r>
        <w:proofErr w:type="spellEnd"/>
        <w:r w:rsidR="00F5222E">
          <w:rPr>
            <w:sz w:val="20"/>
            <w:szCs w:val="20"/>
            <w:lang w:val="en-US"/>
          </w:rPr>
          <w:t xml:space="preserve"> </w:t>
        </w:r>
      </w:ins>
      <w:del w:id="522" w:author="Microsoft Office User" w:date="2018-02-11T12:23:00Z">
        <w:r w:rsidR="007862BA" w:rsidRPr="00F5222E" w:rsidDel="00F5222E">
          <w:rPr>
            <w:sz w:val="20"/>
            <w:szCs w:val="20"/>
            <w:lang w:val="en-US"/>
          </w:rPr>
          <w:delText>,</w:delText>
        </w:r>
      </w:del>
      <w:del w:id="523" w:author="Microsoft Office User" w:date="2018-02-11T12:18:00Z">
        <w:r w:rsidR="007862BA" w:rsidRPr="00F5222E" w:rsidDel="00C70F92">
          <w:rPr>
            <w:sz w:val="20"/>
            <w:szCs w:val="20"/>
            <w:lang w:val="en-US"/>
          </w:rPr>
          <w:delText xml:space="preserve"> </w:delText>
        </w:r>
      </w:del>
      <w:moveToRangeStart w:id="524" w:author="Microsoft Office User" w:date="2018-02-11T12:17:00Z" w:name="move506114803"/>
      <w:moveTo w:id="525" w:author="Microsoft Office User" w:date="2018-02-11T12:17:00Z">
        <w:del w:id="526" w:author="Microsoft Office User" w:date="2018-02-11T12:17:00Z">
          <w:r w:rsidR="00C70F92" w:rsidDel="00C70F92">
            <w:rPr>
              <w:sz w:val="20"/>
              <w:szCs w:val="20"/>
              <w:lang w:val="en-US"/>
            </w:rPr>
            <w:delText>???</w:delText>
          </w:r>
        </w:del>
      </w:moveTo>
      <w:ins w:id="527" w:author="Microsoft Office User" w:date="2018-02-11T12:18:00Z">
        <w:r w:rsidR="00C70F92">
          <w:rPr>
            <w:sz w:val="20"/>
            <w:szCs w:val="20"/>
            <w:lang w:val="en-US"/>
          </w:rPr>
          <w:t>(</w:t>
        </w:r>
      </w:ins>
      <w:moveTo w:id="528" w:author="Microsoft Office User" w:date="2018-02-11T12:17:00Z">
        <w:del w:id="529" w:author="Microsoft Office User" w:date="2018-02-11T12:18:00Z">
          <w:r w:rsidR="00C70F92" w:rsidDel="00C70F92">
            <w:rPr>
              <w:sz w:val="20"/>
              <w:szCs w:val="20"/>
              <w:lang w:val="en-US"/>
            </w:rPr>
            <w:delText xml:space="preserve"> </w:delText>
          </w:r>
        </w:del>
        <w:r w:rsidR="00C70F92" w:rsidRPr="00094EB9">
          <w:rPr>
            <w:sz w:val="20"/>
            <w:szCs w:val="20"/>
            <w:lang w:val="en-US"/>
          </w:rPr>
          <w:t>Cf</w:t>
        </w:r>
        <w:r w:rsidR="00C70F92">
          <w:rPr>
            <w:sz w:val="20"/>
            <w:szCs w:val="20"/>
            <w:lang w:val="en-US"/>
          </w:rPr>
          <w:t>.</w:t>
        </w:r>
        <w:r w:rsidR="00C70F92" w:rsidRPr="00094EB9">
          <w:rPr>
            <w:sz w:val="20"/>
            <w:szCs w:val="20"/>
            <w:lang w:val="en-US"/>
          </w:rPr>
          <w:t xml:space="preserve"> </w:t>
        </w:r>
        <w:r w:rsidR="00C70F92">
          <w:rPr>
            <w:sz w:val="20"/>
            <w:szCs w:val="20"/>
            <w:lang w:val="en-US"/>
          </w:rPr>
          <w:t>[12]</w:t>
        </w:r>
      </w:moveTo>
      <w:ins w:id="530" w:author="Microsoft Office User" w:date="2018-02-11T12:18:00Z">
        <w:r w:rsidR="00C70F92">
          <w:rPr>
            <w:sz w:val="20"/>
            <w:szCs w:val="20"/>
            <w:lang w:val="en-US"/>
          </w:rPr>
          <w:t>)</w:t>
        </w:r>
      </w:ins>
      <w:moveTo w:id="531" w:author="Microsoft Office User" w:date="2018-02-11T12:17:00Z">
        <w:r w:rsidR="00C70F92" w:rsidRPr="00094EB9">
          <w:rPr>
            <w:sz w:val="20"/>
            <w:szCs w:val="20"/>
            <w:lang w:val="en-US"/>
          </w:rPr>
          <w:t>, we can see</w:t>
        </w:r>
        <w:r w:rsidR="00C70F92">
          <w:rPr>
            <w:sz w:val="20"/>
            <w:szCs w:val="20"/>
            <w:lang w:val="en-US"/>
          </w:rPr>
          <w:t>,</w:t>
        </w:r>
        <w:r w:rsidR="00C70F92" w:rsidRPr="00094EB9">
          <w:rPr>
            <w:sz w:val="20"/>
            <w:szCs w:val="20"/>
            <w:lang w:val="en-US"/>
          </w:rPr>
          <w:t xml:space="preserve"> gathered together in the same window, a representation of the musician score (top left), the electronic score as text (on the right side) and a visual representation of the computer part below the musician score.</w:t>
        </w:r>
      </w:moveTo>
      <w:moveToRangeEnd w:id="524"/>
      <w:ins w:id="532" w:author="Utilisateur Microsoft Office" w:date="2018-02-09T10:57:00Z">
        <w:del w:id="533" w:author="Microsoft Office User" w:date="2018-02-11T12:17:00Z">
          <w:r w:rsidR="00F86CD7" w:rsidRPr="00F5222E" w:rsidDel="00C70F92">
            <w:rPr>
              <w:sz w:val="20"/>
              <w:szCs w:val="20"/>
              <w:lang w:val="en-US"/>
            </w:rPr>
            <w:delText>???? mettre à la ligne après la figure sinon on ne comprends pas on a une phrase qui s</w:delText>
          </w:r>
        </w:del>
      </w:ins>
      <w:ins w:id="534" w:author="Utilisateur Microsoft Office" w:date="2018-02-09T10:58:00Z">
        <w:del w:id="535" w:author="Microsoft Office User" w:date="2018-02-11T12:17:00Z">
          <w:r w:rsidR="00F86CD7" w:rsidRPr="001A1C55" w:rsidDel="00C70F92">
            <w:rPr>
              <w:sz w:val="20"/>
              <w:szCs w:val="20"/>
              <w:lang w:val="en-US"/>
            </w:rPr>
            <w:delText>’arrete…</w:delText>
          </w:r>
        </w:del>
      </w:ins>
    </w:p>
    <w:p w14:paraId="52E2872A" w14:textId="25A13CDE" w:rsidR="001D2136" w:rsidRDefault="001D2136">
      <w:pPr>
        <w:keepNext/>
        <w:ind w:firstLine="142"/>
        <w:jc w:val="both"/>
        <w:rPr>
          <w:lang w:val="en-US"/>
        </w:rPr>
        <w:pPrChange w:id="536" w:author="Microsoft Office User" w:date="2018-02-11T13:00:00Z">
          <w:pPr>
            <w:keepNext/>
            <w:jc w:val="both"/>
          </w:pPr>
        </w:pPrChange>
      </w:pPr>
      <w:r w:rsidRPr="00094EB9">
        <w:rPr>
          <w:lang w:val="en-US"/>
        </w:rPr>
        <w:fldChar w:fldCharType="begin"/>
      </w:r>
      <w:r w:rsidR="001A112A">
        <w:rPr>
          <w:lang w:val="en-US"/>
        </w:rPr>
        <w:instrText xml:space="preserve"> INCLUDEPICTURE "C:\\var\\folders\\8n\\58wlvpb14nlfk6nyczymwn_80000gn\\T\\com.microsoft.Word\\WebArchiveCopyPasteTempFiles\\page5image653294016" \* MERGEFORMAT </w:instrText>
      </w:r>
      <w:r w:rsidRPr="00094EB9">
        <w:rPr>
          <w:lang w:val="en-US"/>
        </w:rPr>
        <w:fldChar w:fldCharType="separate"/>
      </w:r>
      <w:r w:rsidRPr="00094EB9">
        <w:rPr>
          <w:noProof/>
        </w:rPr>
        <w:drawing>
          <wp:inline distT="0" distB="0" distL="0" distR="0" wp14:anchorId="7FC183D8" wp14:editId="3DEBE064">
            <wp:extent cx="3022600" cy="1778000"/>
            <wp:effectExtent l="0" t="0" r="0" b="0"/>
            <wp:docPr id="12" name="Picture 12" descr="page5image65329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6532940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2600" cy="1778000"/>
                    </a:xfrm>
                    <a:prstGeom prst="rect">
                      <a:avLst/>
                    </a:prstGeom>
                    <a:noFill/>
                    <a:ln>
                      <a:noFill/>
                    </a:ln>
                  </pic:spPr>
                </pic:pic>
              </a:graphicData>
            </a:graphic>
          </wp:inline>
        </w:drawing>
      </w:r>
      <w:r w:rsidRPr="00094EB9">
        <w:rPr>
          <w:lang w:val="en-US"/>
        </w:rPr>
        <w:fldChar w:fldCharType="end"/>
      </w:r>
    </w:p>
    <w:p w14:paraId="576844A0" w14:textId="3B848FA7" w:rsidR="00945A71" w:rsidDel="00C70F92" w:rsidRDefault="00945A71">
      <w:pPr>
        <w:ind w:firstLine="142"/>
        <w:jc w:val="both"/>
        <w:rPr>
          <w:ins w:id="537" w:author="Utilisateur Microsoft Office" w:date="2018-02-09T10:59:00Z"/>
          <w:del w:id="538" w:author="Microsoft Office User" w:date="2018-02-11T12:18:00Z"/>
          <w:sz w:val="18"/>
          <w:szCs w:val="20"/>
          <w:lang w:val="en-US"/>
        </w:rPr>
        <w:pPrChange w:id="539" w:author="Microsoft Office User" w:date="2018-02-11T13:00:00Z">
          <w:pPr>
            <w:jc w:val="both"/>
          </w:pPr>
        </w:pPrChange>
      </w:pPr>
      <w:r w:rsidRPr="00094EB9">
        <w:rPr>
          <w:b/>
          <w:sz w:val="18"/>
          <w:szCs w:val="20"/>
          <w:lang w:val="en-US"/>
        </w:rPr>
        <w:t xml:space="preserve">Figure </w:t>
      </w:r>
      <w:r w:rsidR="0055253B">
        <w:rPr>
          <w:b/>
          <w:sz w:val="18"/>
          <w:szCs w:val="20"/>
          <w:lang w:val="en-US"/>
        </w:rPr>
        <w:t>9</w:t>
      </w:r>
      <w:r>
        <w:rPr>
          <w:sz w:val="18"/>
          <w:szCs w:val="20"/>
          <w:lang w:val="en-US"/>
        </w:rPr>
        <w:t>.</w:t>
      </w:r>
      <w:r w:rsidR="0055253B">
        <w:rPr>
          <w:sz w:val="18"/>
          <w:szCs w:val="20"/>
          <w:lang w:val="en-US"/>
        </w:rPr>
        <w:t xml:space="preserve"> </w:t>
      </w:r>
      <w:proofErr w:type="spellStart"/>
      <w:r w:rsidR="0055253B">
        <w:rPr>
          <w:sz w:val="18"/>
          <w:szCs w:val="20"/>
          <w:lang w:val="en-US"/>
        </w:rPr>
        <w:t>Ascograph</w:t>
      </w:r>
      <w:proofErr w:type="spellEnd"/>
      <w:r w:rsidR="0055253B">
        <w:rPr>
          <w:sz w:val="18"/>
          <w:szCs w:val="20"/>
          <w:lang w:val="en-US"/>
        </w:rPr>
        <w:t xml:space="preserve"> representation of Julia </w:t>
      </w:r>
      <w:proofErr w:type="spellStart"/>
      <w:r w:rsidR="0055253B">
        <w:rPr>
          <w:sz w:val="18"/>
          <w:szCs w:val="20"/>
          <w:lang w:val="en-US"/>
        </w:rPr>
        <w:t>Blondeau’s</w:t>
      </w:r>
      <w:proofErr w:type="spellEnd"/>
      <w:r w:rsidR="0055253B">
        <w:rPr>
          <w:sz w:val="18"/>
          <w:szCs w:val="20"/>
          <w:lang w:val="en-US"/>
        </w:rPr>
        <w:t xml:space="preserve"> </w:t>
      </w:r>
      <w:ins w:id="540" w:author="Microsoft Office User" w:date="2018-02-11T12:22:00Z">
        <w:r w:rsidR="00C70F92" w:rsidRPr="00C70F92">
          <w:rPr>
            <w:i/>
            <w:sz w:val="18"/>
            <w:szCs w:val="20"/>
            <w:lang w:val="en-US"/>
            <w:rPrChange w:id="541" w:author="Microsoft Office User" w:date="2018-02-11T12:22:00Z">
              <w:rPr>
                <w:sz w:val="18"/>
                <w:szCs w:val="20"/>
                <w:lang w:val="en-US"/>
              </w:rPr>
            </w:rPrChange>
          </w:rPr>
          <w:t>Tesla</w:t>
        </w:r>
      </w:ins>
      <w:del w:id="542" w:author="Microsoft Office User" w:date="2018-02-11T12:22:00Z">
        <w:r w:rsidR="0055253B" w:rsidDel="00C70F92">
          <w:rPr>
            <w:sz w:val="18"/>
            <w:szCs w:val="20"/>
            <w:lang w:val="en-US"/>
          </w:rPr>
          <w:delText>piece</w:delText>
        </w:r>
      </w:del>
      <w:r w:rsidR="0055253B">
        <w:rPr>
          <w:sz w:val="18"/>
          <w:szCs w:val="20"/>
          <w:lang w:val="en-US"/>
        </w:rPr>
        <w:t>.</w:t>
      </w:r>
    </w:p>
    <w:p w14:paraId="561D9D51" w14:textId="32FD53CC" w:rsidR="00F86CD7" w:rsidRPr="00F5222E" w:rsidDel="00C70F92" w:rsidRDefault="00F86CD7">
      <w:pPr>
        <w:ind w:firstLine="142"/>
        <w:jc w:val="both"/>
        <w:rPr>
          <w:ins w:id="543" w:author="Utilisateur Microsoft Office" w:date="2018-02-09T10:59:00Z"/>
          <w:del w:id="544" w:author="Microsoft Office User" w:date="2018-02-11T12:18:00Z"/>
          <w:sz w:val="18"/>
          <w:szCs w:val="20"/>
          <w:lang w:val="en-US"/>
        </w:rPr>
        <w:pPrChange w:id="545" w:author="Microsoft Office User" w:date="2018-02-11T13:00:00Z">
          <w:pPr>
            <w:jc w:val="both"/>
          </w:pPr>
        </w:pPrChange>
      </w:pPr>
      <w:ins w:id="546" w:author="Utilisateur Microsoft Office" w:date="2018-02-09T10:59:00Z">
        <w:del w:id="547" w:author="Microsoft Office User" w:date="2018-02-11T12:18:00Z">
          <w:r w:rsidRPr="00F5222E" w:rsidDel="00C70F92">
            <w:rPr>
              <w:sz w:val="18"/>
              <w:szCs w:val="20"/>
              <w:lang w:val="en-US"/>
            </w:rPr>
            <w:delText>Il faut manifestement prendre un extrait de cette image avec une bone resolution pour qu’on puisse voir qq chose</w:delText>
          </w:r>
        </w:del>
      </w:ins>
    </w:p>
    <w:p w14:paraId="49291B8B" w14:textId="77777777" w:rsidR="00BA50BE" w:rsidRPr="001A1C55" w:rsidDel="00C70F92" w:rsidRDefault="00BA50BE">
      <w:pPr>
        <w:ind w:firstLine="142"/>
        <w:jc w:val="both"/>
        <w:rPr>
          <w:ins w:id="548" w:author="Utilisateur Microsoft Office" w:date="2018-02-09T10:59:00Z"/>
          <w:del w:id="549" w:author="Microsoft Office User" w:date="2018-02-11T12:18:00Z"/>
          <w:sz w:val="18"/>
          <w:szCs w:val="20"/>
          <w:lang w:val="en-US"/>
        </w:rPr>
        <w:pPrChange w:id="550" w:author="Microsoft Office User" w:date="2018-02-11T13:00:00Z">
          <w:pPr>
            <w:jc w:val="both"/>
          </w:pPr>
        </w:pPrChange>
      </w:pPr>
    </w:p>
    <w:p w14:paraId="49128BA5" w14:textId="6918EB94" w:rsidR="00BA50BE" w:rsidRPr="00094EB9" w:rsidRDefault="00BA50BE">
      <w:pPr>
        <w:ind w:firstLine="142"/>
        <w:jc w:val="both"/>
        <w:rPr>
          <w:lang w:val="en-US"/>
        </w:rPr>
        <w:pPrChange w:id="551" w:author="Microsoft Office User" w:date="2018-02-11T13:00:00Z">
          <w:pPr>
            <w:jc w:val="both"/>
          </w:pPr>
        </w:pPrChange>
      </w:pPr>
      <w:ins w:id="552" w:author="Utilisateur Microsoft Office" w:date="2018-02-09T10:59:00Z">
        <w:del w:id="553" w:author="Microsoft Office User" w:date="2018-02-11T12:18:00Z">
          <w:r w:rsidRPr="00BA50BE" w:rsidDel="00C70F92">
            <w:rPr>
              <w:noProof/>
            </w:rPr>
            <w:drawing>
              <wp:inline distT="0" distB="0" distL="0" distR="0" wp14:anchorId="1D0C3DF6" wp14:editId="7C127C7B">
                <wp:extent cx="2951480" cy="1777365"/>
                <wp:effectExtent l="0" t="0" r="0"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1480" cy="1777365"/>
                        </a:xfrm>
                        <a:prstGeom prst="rect">
                          <a:avLst/>
                        </a:prstGeom>
                      </pic:spPr>
                    </pic:pic>
                  </a:graphicData>
                </a:graphic>
              </wp:inline>
            </w:drawing>
          </w:r>
        </w:del>
      </w:ins>
    </w:p>
    <w:p w14:paraId="67842536" w14:textId="702C7B29" w:rsidR="00523EAA" w:rsidRPr="00094EB9" w:rsidRDefault="00F86CD7">
      <w:pPr>
        <w:pStyle w:val="NormalWeb"/>
        <w:spacing w:before="220" w:after="220"/>
        <w:ind w:firstLine="142"/>
        <w:jc w:val="both"/>
        <w:rPr>
          <w:sz w:val="20"/>
          <w:szCs w:val="20"/>
          <w:lang w:val="en-US"/>
        </w:rPr>
        <w:pPrChange w:id="554" w:author="Microsoft Office User" w:date="2018-02-11T13:00:00Z">
          <w:pPr>
            <w:pStyle w:val="NormalWeb"/>
            <w:spacing w:before="220" w:after="220"/>
            <w:jc w:val="both"/>
          </w:pPr>
        </w:pPrChange>
      </w:pPr>
      <w:ins w:id="555" w:author="Utilisateur Microsoft Office" w:date="2018-02-09T10:58:00Z">
        <w:r>
          <w:rPr>
            <w:sz w:val="20"/>
            <w:szCs w:val="20"/>
            <w:lang w:val="en-US"/>
          </w:rPr>
          <w:t xml:space="preserve"> </w:t>
        </w:r>
      </w:ins>
      <w:moveFromRangeStart w:id="556" w:author="Microsoft Office User" w:date="2018-02-11T12:17:00Z" w:name="move506114803"/>
      <w:moveFrom w:id="557" w:author="Microsoft Office User" w:date="2018-02-11T12:17:00Z">
        <w:ins w:id="558" w:author="Utilisateur Microsoft Office" w:date="2018-02-09T10:58:00Z">
          <w:r w:rsidDel="00C70F92">
            <w:rPr>
              <w:sz w:val="20"/>
              <w:szCs w:val="20"/>
              <w:lang w:val="en-US"/>
            </w:rPr>
            <w:t xml:space="preserve">??? </w:t>
          </w:r>
        </w:ins>
        <w:r w:rsidR="00D85C25" w:rsidRPr="00094EB9" w:rsidDel="00C70F92">
          <w:rPr>
            <w:sz w:val="20"/>
            <w:szCs w:val="20"/>
            <w:lang w:val="en-US"/>
          </w:rPr>
          <w:t>C</w:t>
        </w:r>
        <w:r w:rsidR="00523EAA" w:rsidRPr="00094EB9" w:rsidDel="00C70F92">
          <w:rPr>
            <w:sz w:val="20"/>
            <w:szCs w:val="20"/>
            <w:lang w:val="en-US"/>
          </w:rPr>
          <w:t>f</w:t>
        </w:r>
        <w:r w:rsidR="00D85C25" w:rsidDel="00C70F92">
          <w:rPr>
            <w:sz w:val="20"/>
            <w:szCs w:val="20"/>
            <w:lang w:val="en-US"/>
          </w:rPr>
          <w:t>.</w:t>
        </w:r>
        <w:r w:rsidR="00523EAA" w:rsidRPr="00094EB9" w:rsidDel="00C70F92">
          <w:rPr>
            <w:sz w:val="20"/>
            <w:szCs w:val="20"/>
            <w:lang w:val="en-US"/>
          </w:rPr>
          <w:t xml:space="preserve"> </w:t>
        </w:r>
        <w:r w:rsidR="007862BA" w:rsidDel="00C70F92">
          <w:rPr>
            <w:sz w:val="20"/>
            <w:szCs w:val="20"/>
            <w:lang w:val="en-US"/>
          </w:rPr>
          <w:t>[12</w:t>
        </w:r>
        <w:r w:rsidR="0055253B" w:rsidDel="00C70F92">
          <w:rPr>
            <w:sz w:val="20"/>
            <w:szCs w:val="20"/>
            <w:lang w:val="en-US"/>
          </w:rPr>
          <w:t>]</w:t>
        </w:r>
        <w:r w:rsidR="00523EAA" w:rsidRPr="00094EB9" w:rsidDel="00C70F92">
          <w:rPr>
            <w:sz w:val="20"/>
            <w:szCs w:val="20"/>
            <w:lang w:val="en-US"/>
          </w:rPr>
          <w:t>, we can see</w:t>
        </w:r>
        <w:r w:rsidR="007862BA" w:rsidDel="00C70F92">
          <w:rPr>
            <w:sz w:val="20"/>
            <w:szCs w:val="20"/>
            <w:lang w:val="en-US"/>
          </w:rPr>
          <w:t>,</w:t>
        </w:r>
        <w:r w:rsidR="00523EAA" w:rsidRPr="00094EB9" w:rsidDel="00C70F92">
          <w:rPr>
            <w:sz w:val="20"/>
            <w:szCs w:val="20"/>
            <w:lang w:val="en-US"/>
          </w:rPr>
          <w:t xml:space="preserve"> gathered together in the same window, a representation of the musician score (top left), the electronic score as text (on the right side) and a visual representation of the computer part below the musician score. </w:t>
        </w:r>
      </w:moveFrom>
      <w:moveFromRangeEnd w:id="556"/>
      <w:r w:rsidR="00523EAA" w:rsidRPr="00094EB9">
        <w:rPr>
          <w:sz w:val="20"/>
          <w:szCs w:val="20"/>
          <w:lang w:val="en-US"/>
        </w:rPr>
        <w:t xml:space="preserve">This representation is more than a visual representation, it is an operational score, in the sense that it can be played by the computer. To have this kind of operational </w:t>
      </w:r>
      <w:r w:rsidR="00523EAA" w:rsidRPr="00094EB9">
        <w:rPr>
          <w:sz w:val="20"/>
          <w:szCs w:val="20"/>
          <w:lang w:val="en-US"/>
        </w:rPr>
        <w:t xml:space="preserve">representation of an electroacoustic proves to be really useful to understand, debug and perform the piece. </w:t>
      </w:r>
    </w:p>
    <w:p w14:paraId="53947483" w14:textId="35F80CDF" w:rsidR="00523EAA" w:rsidRPr="00094EB9" w:rsidRDefault="00523EAA">
      <w:pPr>
        <w:pStyle w:val="NormalWeb"/>
        <w:spacing w:before="220" w:after="220"/>
        <w:ind w:firstLine="142"/>
        <w:jc w:val="both"/>
        <w:rPr>
          <w:sz w:val="20"/>
          <w:szCs w:val="20"/>
          <w:lang w:val="en-US"/>
        </w:rPr>
        <w:pPrChange w:id="559" w:author="Microsoft Office User" w:date="2018-02-11T13:00:00Z">
          <w:pPr>
            <w:pStyle w:val="NormalWeb"/>
            <w:spacing w:before="220" w:after="220"/>
            <w:jc w:val="both"/>
          </w:pPr>
        </w:pPrChange>
      </w:pPr>
      <w:r w:rsidRPr="00094EB9">
        <w:rPr>
          <w:sz w:val="20"/>
          <w:szCs w:val="20"/>
          <w:lang w:val="en-US"/>
        </w:rPr>
        <w:t xml:space="preserve">A very useful element when a mixed work using real-time transformation is received for performance is the presence of an audio recording of the instrument(s) that </w:t>
      </w:r>
      <w:ins w:id="560" w:author="Microsoft Office User" w:date="2018-02-26T15:52:00Z">
        <w:r w:rsidR="002652CC">
          <w:rPr>
            <w:sz w:val="20"/>
            <w:szCs w:val="20"/>
            <w:lang w:val="en-US"/>
          </w:rPr>
          <w:t>is(</w:t>
        </w:r>
      </w:ins>
      <w:r w:rsidRPr="00094EB9">
        <w:rPr>
          <w:sz w:val="20"/>
          <w:szCs w:val="20"/>
          <w:lang w:val="en-US"/>
        </w:rPr>
        <w:t>are</w:t>
      </w:r>
      <w:ins w:id="561" w:author="Microsoft Office User" w:date="2018-02-26T15:52:00Z">
        <w:r w:rsidR="002652CC">
          <w:rPr>
            <w:sz w:val="20"/>
            <w:szCs w:val="20"/>
            <w:lang w:val="en-US"/>
          </w:rPr>
          <w:t>)</w:t>
        </w:r>
      </w:ins>
      <w:r w:rsidRPr="00094EB9">
        <w:rPr>
          <w:sz w:val="20"/>
          <w:szCs w:val="20"/>
          <w:lang w:val="en-US"/>
        </w:rPr>
        <w:t xml:space="preserve"> transformed. This recording of the acoustic part of the work, called “</w:t>
      </w:r>
      <w:proofErr w:type="spellStart"/>
      <w:r w:rsidRPr="00094EB9">
        <w:rPr>
          <w:sz w:val="20"/>
          <w:szCs w:val="20"/>
          <w:lang w:val="en-US"/>
        </w:rPr>
        <w:t>adc</w:t>
      </w:r>
      <w:proofErr w:type="spellEnd"/>
      <w:r w:rsidRPr="00094EB9">
        <w:rPr>
          <w:sz w:val="20"/>
          <w:szCs w:val="20"/>
          <w:lang w:val="en-US"/>
        </w:rPr>
        <w:t xml:space="preserve"> recording” or “simulation” can be </w:t>
      </w:r>
      <w:r w:rsidR="007862BA" w:rsidRPr="00094EB9">
        <w:rPr>
          <w:sz w:val="20"/>
          <w:szCs w:val="20"/>
          <w:lang w:val="en-US"/>
        </w:rPr>
        <w:t>used</w:t>
      </w:r>
      <w:r w:rsidRPr="00094EB9">
        <w:rPr>
          <w:sz w:val="20"/>
          <w:szCs w:val="20"/>
          <w:lang w:val="en-US"/>
        </w:rPr>
        <w:t xml:space="preserve"> to test the Max patch before the performance, to rehearse the piece without the presence of the musician,</w:t>
      </w:r>
      <w:r w:rsidR="007862BA">
        <w:rPr>
          <w:sz w:val="20"/>
          <w:szCs w:val="20"/>
          <w:lang w:val="en-US"/>
        </w:rPr>
        <w:t xml:space="preserve"> and</w:t>
      </w:r>
      <w:r w:rsidRPr="00094EB9">
        <w:rPr>
          <w:sz w:val="20"/>
          <w:szCs w:val="20"/>
          <w:lang w:val="en-US"/>
        </w:rPr>
        <w:t xml:space="preserve"> to test the score following system if necessary. It is also a very precious element when the software environment requires porting. The practice of systematically recording the input of a concert </w:t>
      </w:r>
      <w:ins w:id="562" w:author="Microsoft Office User" w:date="2018-02-26T15:52:00Z">
        <w:r w:rsidR="00C879D8">
          <w:rPr>
            <w:sz w:val="20"/>
            <w:szCs w:val="20"/>
            <w:lang w:val="en-US"/>
          </w:rPr>
          <w:t>M</w:t>
        </w:r>
      </w:ins>
      <w:del w:id="563" w:author="Microsoft Office User" w:date="2018-02-26T15:52:00Z">
        <w:r w:rsidRPr="00094EB9" w:rsidDel="00C879D8">
          <w:rPr>
            <w:sz w:val="20"/>
            <w:szCs w:val="20"/>
            <w:lang w:val="en-US"/>
          </w:rPr>
          <w:delText>m</w:delText>
        </w:r>
      </w:del>
      <w:r w:rsidRPr="00094EB9">
        <w:rPr>
          <w:sz w:val="20"/>
          <w:szCs w:val="20"/>
          <w:lang w:val="en-US"/>
        </w:rPr>
        <w:t>ax patch and to distribute this audio recording is highly recommended.</w:t>
      </w:r>
    </w:p>
    <w:p w14:paraId="0146B503" w14:textId="77777777" w:rsidR="00523EAA" w:rsidRPr="00094EB9" w:rsidRDefault="0080772E" w:rsidP="00094EB9">
      <w:pPr>
        <w:pStyle w:val="NormalWeb"/>
        <w:spacing w:before="220" w:after="220"/>
        <w:jc w:val="both"/>
        <w:rPr>
          <w:rFonts w:cs="MS Mincho"/>
          <w:b/>
          <w:bCs/>
          <w:sz w:val="20"/>
          <w:szCs w:val="20"/>
          <w:lang w:val="en-US"/>
        </w:rPr>
      </w:pPr>
      <w:r w:rsidRPr="00094EB9">
        <w:rPr>
          <w:rFonts w:cs="MS Mincho"/>
          <w:b/>
          <w:bCs/>
          <w:sz w:val="20"/>
          <w:szCs w:val="20"/>
          <w:lang w:val="en-US"/>
        </w:rPr>
        <w:t xml:space="preserve">5.2 </w:t>
      </w:r>
      <w:r w:rsidR="00523EAA" w:rsidRPr="00094EB9">
        <w:rPr>
          <w:rFonts w:cs="MS Mincho"/>
          <w:b/>
          <w:bCs/>
          <w:sz w:val="20"/>
          <w:szCs w:val="20"/>
          <w:lang w:val="en-US"/>
        </w:rPr>
        <w:t xml:space="preserve">What should be done to improve the </w:t>
      </w:r>
      <w:r w:rsidR="00094EB9" w:rsidRPr="00094EB9">
        <w:rPr>
          <w:rFonts w:cs="MS Mincho"/>
          <w:b/>
          <w:bCs/>
          <w:sz w:val="20"/>
          <w:szCs w:val="20"/>
          <w:lang w:val="en-US"/>
        </w:rPr>
        <w:t>situation?</w:t>
      </w:r>
    </w:p>
    <w:p w14:paraId="109AEB64" w14:textId="4C756B18" w:rsidR="00523EAA" w:rsidRPr="007862BA" w:rsidRDefault="00523EAA" w:rsidP="007862BA">
      <w:pPr>
        <w:pStyle w:val="NormalWeb"/>
        <w:spacing w:before="220" w:after="220"/>
        <w:jc w:val="both"/>
        <w:rPr>
          <w:sz w:val="20"/>
          <w:szCs w:val="20"/>
          <w:lang w:val="en-US"/>
        </w:rPr>
      </w:pPr>
      <w:r w:rsidRPr="00094EB9">
        <w:rPr>
          <w:sz w:val="20"/>
          <w:szCs w:val="20"/>
          <w:lang w:val="en-US"/>
        </w:rPr>
        <w:t>We have seen that</w:t>
      </w:r>
      <w:del w:id="564" w:author="Microsoft Office User" w:date="2018-02-26T15:52:00Z">
        <w:r w:rsidRPr="00094EB9" w:rsidDel="00C879D8">
          <w:rPr>
            <w:sz w:val="20"/>
            <w:szCs w:val="20"/>
            <w:lang w:val="en-US"/>
          </w:rPr>
          <w:delText xml:space="preserve"> a</w:delText>
        </w:r>
      </w:del>
      <w:r w:rsidRPr="00094EB9">
        <w:rPr>
          <w:sz w:val="20"/>
          <w:szCs w:val="20"/>
          <w:lang w:val="en-US"/>
        </w:rPr>
        <w:t xml:space="preserve"> proper documentation is crucial for the interpretation, the transmission and for the sustainability of mixed electro</w:t>
      </w:r>
      <w:del w:id="565" w:author="Microsoft Office User" w:date="2018-02-26T15:53:00Z">
        <w:r w:rsidRPr="00094EB9" w:rsidDel="00C879D8">
          <w:rPr>
            <w:sz w:val="20"/>
            <w:szCs w:val="20"/>
            <w:lang w:val="en-US"/>
          </w:rPr>
          <w:delText xml:space="preserve"> </w:delText>
        </w:r>
      </w:del>
      <w:r w:rsidRPr="00094EB9">
        <w:rPr>
          <w:sz w:val="20"/>
          <w:szCs w:val="20"/>
          <w:lang w:val="en-US"/>
        </w:rPr>
        <w:t>acoustic pieces. Since the establishment of this repertoire several practices have emerged. We are now able to identify and classify the different information elements found in works’ documentation</w:t>
      </w:r>
      <w:del w:id="566" w:author="Microsoft Office User" w:date="2018-02-26T15:53:00Z">
        <w:r w:rsidRPr="00094EB9" w:rsidDel="00C879D8">
          <w:rPr>
            <w:sz w:val="20"/>
            <w:szCs w:val="20"/>
            <w:lang w:val="en-US"/>
          </w:rPr>
          <w:delText>s</w:delText>
        </w:r>
      </w:del>
      <w:r w:rsidRPr="00094EB9">
        <w:rPr>
          <w:sz w:val="20"/>
          <w:szCs w:val="20"/>
          <w:lang w:val="en-US"/>
        </w:rPr>
        <w:t>. It is now possible to identify what can be considered as good practices, to develop digital data system</w:t>
      </w:r>
      <w:ins w:id="567" w:author="Microsoft Office User" w:date="2018-02-26T15:53:00Z">
        <w:r w:rsidR="00C879D8">
          <w:rPr>
            <w:sz w:val="20"/>
            <w:szCs w:val="20"/>
            <w:lang w:val="en-US"/>
          </w:rPr>
          <w:t>s</w:t>
        </w:r>
      </w:ins>
      <w:r w:rsidRPr="00094EB9">
        <w:rPr>
          <w:sz w:val="20"/>
          <w:szCs w:val="20"/>
          <w:lang w:val="en-US"/>
        </w:rPr>
        <w:t xml:space="preserve"> to store this information and to propose some methods toward a </w:t>
      </w:r>
      <w:r w:rsidR="00094EB9" w:rsidRPr="00094EB9">
        <w:rPr>
          <w:sz w:val="20"/>
          <w:szCs w:val="20"/>
          <w:lang w:val="en-US"/>
        </w:rPr>
        <w:t>standardization</w:t>
      </w:r>
      <w:r w:rsidRPr="00094EB9">
        <w:rPr>
          <w:sz w:val="20"/>
          <w:szCs w:val="20"/>
          <w:lang w:val="en-US"/>
        </w:rPr>
        <w:t xml:space="preserve"> of such documents. This </w:t>
      </w:r>
      <w:r w:rsidR="00094EB9" w:rsidRPr="00094EB9">
        <w:rPr>
          <w:sz w:val="20"/>
          <w:szCs w:val="20"/>
          <w:lang w:val="en-US"/>
        </w:rPr>
        <w:t>standardization</w:t>
      </w:r>
      <w:r w:rsidRPr="00094EB9">
        <w:rPr>
          <w:sz w:val="20"/>
          <w:szCs w:val="20"/>
          <w:lang w:val="en-US"/>
        </w:rPr>
        <w:t xml:space="preserve"> of computer music notations </w:t>
      </w:r>
      <w:ins w:id="568" w:author="Microsoft Office User" w:date="2018-02-26T15:54:00Z">
        <w:r w:rsidR="00C879D8">
          <w:rPr>
            <w:sz w:val="20"/>
            <w:szCs w:val="20"/>
            <w:lang w:val="en-US"/>
          </w:rPr>
          <w:t>is</w:t>
        </w:r>
      </w:ins>
      <w:del w:id="569" w:author="Microsoft Office User" w:date="2018-02-26T15:54:00Z">
        <w:r w:rsidRPr="00094EB9" w:rsidDel="00C879D8">
          <w:rPr>
            <w:sz w:val="20"/>
            <w:szCs w:val="20"/>
            <w:lang w:val="en-US"/>
          </w:rPr>
          <w:delText>can be</w:delText>
        </w:r>
      </w:del>
      <w:r w:rsidRPr="00094EB9">
        <w:rPr>
          <w:sz w:val="20"/>
          <w:szCs w:val="20"/>
          <w:lang w:val="en-US"/>
        </w:rPr>
        <w:t xml:space="preserve"> an important step in electronic music history.</w:t>
      </w:r>
    </w:p>
    <w:p w14:paraId="224510C1" w14:textId="77777777" w:rsidR="00523EAA" w:rsidRPr="00D85C25" w:rsidRDefault="00523EAA" w:rsidP="00D85C25">
      <w:pPr>
        <w:pStyle w:val="First-LevelHeadings"/>
        <w:tabs>
          <w:tab w:val="num" w:pos="0"/>
        </w:tabs>
        <w:ind w:left="420" w:hanging="420"/>
        <w:rPr>
          <w:rFonts w:eastAsia="MS Mincho"/>
          <w:szCs w:val="20"/>
          <w:lang w:val="en-US" w:eastAsia="ar-SA"/>
        </w:rPr>
      </w:pPr>
      <w:r w:rsidRPr="00D85C25">
        <w:rPr>
          <w:rFonts w:eastAsia="MS Mincho"/>
          <w:szCs w:val="20"/>
          <w:lang w:val="en-US" w:eastAsia="ar-SA"/>
        </w:rPr>
        <w:t xml:space="preserve">6. </w:t>
      </w:r>
      <w:r w:rsidRPr="00E56FE6">
        <w:rPr>
          <w:rFonts w:eastAsia="MS Mincho"/>
          <w:szCs w:val="20"/>
          <w:lang w:val="en-US" w:eastAsia="ar-SA"/>
          <w:rPrChange w:id="570" w:author="Microsoft Office User" w:date="2018-02-11T12:02:00Z">
            <w:rPr>
              <w:rFonts w:eastAsia="MS Mincho"/>
              <w:szCs w:val="20"/>
              <w:lang w:eastAsia="ar-SA"/>
            </w:rPr>
          </w:rPrChange>
        </w:rPr>
        <w:tab/>
      </w:r>
      <w:r w:rsidRPr="00D85C25">
        <w:rPr>
          <w:rFonts w:eastAsia="MS Mincho"/>
          <w:szCs w:val="20"/>
          <w:lang w:val="en-US" w:eastAsia="ar-SA"/>
        </w:rPr>
        <w:t>Conclusion and perspectives</w:t>
      </w:r>
    </w:p>
    <w:p w14:paraId="4EA08EA5" w14:textId="0F355521" w:rsidR="00064FF3" w:rsidRDefault="00752828" w:rsidP="00094EB9">
      <w:pPr>
        <w:pStyle w:val="NormalWeb"/>
        <w:jc w:val="both"/>
        <w:rPr>
          <w:sz w:val="20"/>
          <w:szCs w:val="20"/>
          <w:lang w:val="en-US"/>
        </w:rPr>
      </w:pPr>
      <w:r w:rsidRPr="00094EB9">
        <w:rPr>
          <w:sz w:val="20"/>
          <w:szCs w:val="20"/>
          <w:lang w:val="en-US"/>
        </w:rPr>
        <w:t xml:space="preserve">Museums </w:t>
      </w:r>
      <w:del w:id="571" w:author="Microsoft Office User" w:date="2018-02-26T15:54:00Z">
        <w:r w:rsidRPr="00094EB9" w:rsidDel="00C879D8">
          <w:rPr>
            <w:sz w:val="20"/>
            <w:szCs w:val="20"/>
            <w:lang w:val="en-US"/>
          </w:rPr>
          <w:delText xml:space="preserve">gather </w:delText>
        </w:r>
      </w:del>
      <w:ins w:id="572" w:author="Microsoft Office User" w:date="2018-02-26T15:54:00Z">
        <w:r w:rsidR="00C879D8">
          <w:rPr>
            <w:sz w:val="20"/>
            <w:szCs w:val="20"/>
            <w:lang w:val="en-US"/>
          </w:rPr>
          <w:t>put together</w:t>
        </w:r>
        <w:r w:rsidR="00C879D8" w:rsidRPr="00094EB9">
          <w:rPr>
            <w:sz w:val="20"/>
            <w:szCs w:val="20"/>
            <w:lang w:val="en-US"/>
          </w:rPr>
          <w:t xml:space="preserve"> </w:t>
        </w:r>
      </w:ins>
      <w:r w:rsidRPr="00094EB9">
        <w:rPr>
          <w:sz w:val="20"/>
          <w:szCs w:val="20"/>
          <w:lang w:val="en-US"/>
        </w:rPr>
        <w:t>international groups of research like the International Network for the Conservation of Contemporary Art (</w:t>
      </w:r>
      <w:r w:rsidR="00717760">
        <w:fldChar w:fldCharType="begin"/>
      </w:r>
      <w:r w:rsidR="00717760" w:rsidRPr="00E56FE6">
        <w:rPr>
          <w:lang w:val="en-US"/>
          <w:rPrChange w:id="573" w:author="Microsoft Office User" w:date="2018-02-11T12:02:00Z">
            <w:rPr/>
          </w:rPrChange>
        </w:rPr>
        <w:instrText xml:space="preserve"> HYPERLINK "https://www.incca.org" </w:instrText>
      </w:r>
      <w:r w:rsidR="00717760">
        <w:fldChar w:fldCharType="separate"/>
      </w:r>
      <w:r w:rsidRPr="00064FF3">
        <w:rPr>
          <w:sz w:val="20"/>
          <w:szCs w:val="20"/>
          <w:lang w:val="en-US"/>
        </w:rPr>
        <w:t>https://www.incca.org</w:t>
      </w:r>
      <w:r w:rsidR="00717760">
        <w:rPr>
          <w:sz w:val="20"/>
          <w:szCs w:val="20"/>
          <w:lang w:val="en-US"/>
        </w:rPr>
        <w:fldChar w:fldCharType="end"/>
      </w:r>
      <w:r w:rsidRPr="00094EB9">
        <w:rPr>
          <w:sz w:val="20"/>
          <w:szCs w:val="20"/>
          <w:lang w:val="en-US"/>
        </w:rPr>
        <w:t xml:space="preserve">) to gather answers </w:t>
      </w:r>
      <w:ins w:id="574" w:author="Microsoft Office User" w:date="2018-02-26T15:55:00Z">
        <w:r w:rsidR="00C879D8">
          <w:rPr>
            <w:sz w:val="20"/>
            <w:szCs w:val="20"/>
            <w:lang w:val="en-US"/>
          </w:rPr>
          <w:t>on</w:t>
        </w:r>
      </w:ins>
      <w:del w:id="575" w:author="Microsoft Office User" w:date="2018-02-26T15:55:00Z">
        <w:r w:rsidRPr="00094EB9" w:rsidDel="00C879D8">
          <w:rPr>
            <w:sz w:val="20"/>
            <w:szCs w:val="20"/>
            <w:lang w:val="en-US"/>
          </w:rPr>
          <w:delText>to</w:delText>
        </w:r>
      </w:del>
      <w:r w:rsidRPr="00094EB9">
        <w:rPr>
          <w:sz w:val="20"/>
          <w:szCs w:val="20"/>
          <w:lang w:val="en-US"/>
        </w:rPr>
        <w:t xml:space="preserve"> this subject of </w:t>
      </w:r>
      <w:del w:id="576" w:author="Microsoft Office User" w:date="2018-02-26T15:55:00Z">
        <w:r w:rsidR="00094EB9" w:rsidRPr="00094EB9" w:rsidDel="00C879D8">
          <w:rPr>
            <w:sz w:val="20"/>
            <w:szCs w:val="20"/>
            <w:lang w:val="en-US"/>
          </w:rPr>
          <w:delText>patrimony</w:delText>
        </w:r>
      </w:del>
      <w:ins w:id="577" w:author="Microsoft Office User" w:date="2018-02-26T15:55:00Z">
        <w:r w:rsidR="00C879D8">
          <w:rPr>
            <w:sz w:val="20"/>
            <w:szCs w:val="20"/>
            <w:lang w:val="en-US"/>
          </w:rPr>
          <w:t>cultural heritage</w:t>
        </w:r>
      </w:ins>
      <w:r w:rsidR="00094EB9" w:rsidRPr="00094EB9">
        <w:rPr>
          <w:sz w:val="20"/>
          <w:szCs w:val="20"/>
          <w:lang w:val="en-US"/>
        </w:rPr>
        <w:t>. Their</w:t>
      </w:r>
      <w:r w:rsidRPr="00094EB9">
        <w:rPr>
          <w:sz w:val="20"/>
          <w:szCs w:val="20"/>
          <w:lang w:val="en-US"/>
        </w:rPr>
        <w:t xml:space="preserve"> aim is to be able to show their collections of contemporary artwork in the future.</w:t>
      </w:r>
    </w:p>
    <w:p w14:paraId="008D3FED" w14:textId="56FB9B44" w:rsidR="00752828" w:rsidRPr="00094EB9" w:rsidRDefault="00064FF3">
      <w:pPr>
        <w:pStyle w:val="NormalWeb"/>
        <w:ind w:firstLine="142"/>
        <w:jc w:val="both"/>
        <w:rPr>
          <w:sz w:val="20"/>
          <w:szCs w:val="20"/>
          <w:lang w:val="en-US"/>
        </w:rPr>
        <w:pPrChange w:id="578" w:author="Microsoft Office User" w:date="2018-02-11T13:01:00Z">
          <w:pPr>
            <w:pStyle w:val="NormalWeb"/>
            <w:jc w:val="both"/>
          </w:pPr>
        </w:pPrChange>
      </w:pPr>
      <w:r>
        <w:rPr>
          <w:sz w:val="20"/>
          <w:szCs w:val="20"/>
          <w:lang w:val="en-US"/>
        </w:rPr>
        <w:t xml:space="preserve">A working </w:t>
      </w:r>
      <w:ins w:id="579" w:author="Microsoft Office User" w:date="2018-02-26T15:55:00Z">
        <w:r w:rsidR="00C879D8">
          <w:rPr>
            <w:sz w:val="20"/>
            <w:szCs w:val="20"/>
            <w:lang w:val="en-US"/>
          </w:rPr>
          <w:t>g</w:t>
        </w:r>
      </w:ins>
      <w:del w:id="580" w:author="Microsoft Office User" w:date="2018-02-26T15:55:00Z">
        <w:r w:rsidDel="00C879D8">
          <w:rPr>
            <w:sz w:val="20"/>
            <w:szCs w:val="20"/>
            <w:lang w:val="en-US"/>
          </w:rPr>
          <w:delText>G</w:delText>
        </w:r>
      </w:del>
      <w:r>
        <w:rPr>
          <w:sz w:val="20"/>
          <w:szCs w:val="20"/>
          <w:lang w:val="en-US"/>
        </w:rPr>
        <w:t>roup called</w:t>
      </w:r>
      <w:del w:id="581" w:author="Microsoft Office User" w:date="2018-02-26T15:55:00Z">
        <w:r w:rsidDel="00C879D8">
          <w:rPr>
            <w:sz w:val="20"/>
            <w:szCs w:val="20"/>
            <w:lang w:val="en-US"/>
          </w:rPr>
          <w:delText xml:space="preserve"> </w:delText>
        </w:r>
      </w:del>
      <w:r>
        <w:rPr>
          <w:sz w:val="20"/>
          <w:szCs w:val="20"/>
          <w:lang w:val="en-US"/>
        </w:rPr>
        <w:t xml:space="preserve"> Collaborative Archiving and Creative Preservation (“</w:t>
      </w:r>
      <w:proofErr w:type="spellStart"/>
      <w:r>
        <w:rPr>
          <w:sz w:val="20"/>
          <w:szCs w:val="20"/>
          <w:lang w:val="en-US"/>
        </w:rPr>
        <w:t>archivage</w:t>
      </w:r>
      <w:proofErr w:type="spellEnd"/>
      <w:r>
        <w:rPr>
          <w:sz w:val="20"/>
          <w:szCs w:val="20"/>
          <w:lang w:val="en-US"/>
        </w:rPr>
        <w:t xml:space="preserve"> </w:t>
      </w:r>
      <w:proofErr w:type="spellStart"/>
      <w:r>
        <w:rPr>
          <w:sz w:val="20"/>
          <w:szCs w:val="20"/>
          <w:lang w:val="en-US"/>
        </w:rPr>
        <w:t>collaboratif</w:t>
      </w:r>
      <w:proofErr w:type="spellEnd"/>
      <w:r>
        <w:rPr>
          <w:sz w:val="20"/>
          <w:szCs w:val="20"/>
          <w:lang w:val="en-US"/>
        </w:rPr>
        <w:t xml:space="preserve"> et preservation </w:t>
      </w:r>
      <w:proofErr w:type="spellStart"/>
      <w:r>
        <w:rPr>
          <w:sz w:val="20"/>
          <w:szCs w:val="20"/>
          <w:lang w:val="en-US"/>
        </w:rPr>
        <w:t>cr</w:t>
      </w:r>
      <w:ins w:id="582" w:author="Microsoft Office User" w:date="2018-02-26T15:55:00Z">
        <w:r w:rsidR="00C879D8">
          <w:rPr>
            <w:sz w:val="20"/>
            <w:szCs w:val="20"/>
            <w:lang w:val="en-US"/>
          </w:rPr>
          <w:t>é</w:t>
        </w:r>
      </w:ins>
      <w:del w:id="583" w:author="Microsoft Office User" w:date="2018-02-26T15:55:00Z">
        <w:r w:rsidDel="00C879D8">
          <w:rPr>
            <w:sz w:val="20"/>
            <w:szCs w:val="20"/>
            <w:lang w:val="en-US"/>
          </w:rPr>
          <w:delText>e</w:delText>
        </w:r>
      </w:del>
      <w:r>
        <w:rPr>
          <w:sz w:val="20"/>
          <w:szCs w:val="20"/>
          <w:lang w:val="en-US"/>
        </w:rPr>
        <w:t>ative</w:t>
      </w:r>
      <w:proofErr w:type="spellEnd"/>
      <w:r>
        <w:rPr>
          <w:sz w:val="20"/>
          <w:szCs w:val="20"/>
          <w:lang w:val="en-US"/>
        </w:rPr>
        <w:t xml:space="preserve">”), gathering several </w:t>
      </w:r>
      <w:ins w:id="584" w:author="Utilisateur Microsoft Office" w:date="2018-02-09T11:00:00Z">
        <w:r w:rsidR="00BA50BE">
          <w:rPr>
            <w:sz w:val="20"/>
            <w:szCs w:val="20"/>
            <w:lang w:val="en-US"/>
          </w:rPr>
          <w:t>F</w:t>
        </w:r>
      </w:ins>
      <w:del w:id="585" w:author="Utilisateur Microsoft Office" w:date="2018-02-09T11:00:00Z">
        <w:r w:rsidDel="00BA50BE">
          <w:rPr>
            <w:sz w:val="20"/>
            <w:szCs w:val="20"/>
            <w:lang w:val="en-US"/>
          </w:rPr>
          <w:delText>f</w:delText>
        </w:r>
      </w:del>
      <w:r>
        <w:rPr>
          <w:sz w:val="20"/>
          <w:szCs w:val="20"/>
          <w:lang w:val="en-US"/>
        </w:rPr>
        <w:t xml:space="preserve">rench institutions is supported by the AFIM (Association Francophone </w:t>
      </w:r>
      <w:proofErr w:type="spellStart"/>
      <w:r>
        <w:rPr>
          <w:sz w:val="20"/>
          <w:szCs w:val="20"/>
          <w:lang w:val="en-US"/>
        </w:rPr>
        <w:t>d’Informatique</w:t>
      </w:r>
      <w:proofErr w:type="spellEnd"/>
      <w:r>
        <w:rPr>
          <w:sz w:val="20"/>
          <w:szCs w:val="20"/>
          <w:lang w:val="en-US"/>
        </w:rPr>
        <w:t xml:space="preserve"> Musicale). This working group </w:t>
      </w:r>
      <w:del w:id="586" w:author="Microsoft Office User" w:date="2018-02-26T15:56:00Z">
        <w:r w:rsidDel="00C879D8">
          <w:rPr>
            <w:sz w:val="20"/>
            <w:szCs w:val="20"/>
            <w:lang w:val="en-US"/>
          </w:rPr>
          <w:delText xml:space="preserve">has </w:delText>
        </w:r>
      </w:del>
      <w:r>
        <w:rPr>
          <w:sz w:val="20"/>
          <w:szCs w:val="20"/>
          <w:lang w:val="en-US"/>
        </w:rPr>
        <w:t>started its activities in the beginning of 2018. It</w:t>
      </w:r>
      <w:r w:rsidR="00752828" w:rsidRPr="00094EB9">
        <w:rPr>
          <w:sz w:val="20"/>
          <w:szCs w:val="20"/>
          <w:lang w:val="en-US"/>
        </w:rPr>
        <w:t xml:space="preserve">s </w:t>
      </w:r>
      <w:r>
        <w:rPr>
          <w:sz w:val="20"/>
          <w:szCs w:val="20"/>
          <w:lang w:val="en-US"/>
        </w:rPr>
        <w:t>goal</w:t>
      </w:r>
      <w:r w:rsidR="00752828" w:rsidRPr="00094EB9">
        <w:rPr>
          <w:sz w:val="20"/>
          <w:szCs w:val="20"/>
          <w:lang w:val="en-US"/>
        </w:rPr>
        <w:t xml:space="preserve"> </w:t>
      </w:r>
      <w:r>
        <w:rPr>
          <w:sz w:val="20"/>
          <w:szCs w:val="20"/>
          <w:lang w:val="en-US"/>
        </w:rPr>
        <w:t>is</w:t>
      </w:r>
      <w:r w:rsidR="00752828" w:rsidRPr="00094EB9">
        <w:rPr>
          <w:sz w:val="20"/>
          <w:szCs w:val="20"/>
          <w:lang w:val="en-US"/>
        </w:rPr>
        <w:t xml:space="preserve"> to network our </w:t>
      </w:r>
      <w:r w:rsidR="00094EB9">
        <w:rPr>
          <w:sz w:val="20"/>
          <w:szCs w:val="20"/>
          <w:lang w:val="en-US"/>
        </w:rPr>
        <w:t>ideas</w:t>
      </w:r>
      <w:r w:rsidR="00752828" w:rsidRPr="00094EB9">
        <w:rPr>
          <w:sz w:val="20"/>
          <w:szCs w:val="20"/>
          <w:lang w:val="en-US"/>
        </w:rPr>
        <w:t xml:space="preserve"> and </w:t>
      </w:r>
      <w:ins w:id="587" w:author="Microsoft Office User" w:date="2018-02-26T15:56:00Z">
        <w:r w:rsidR="00C879D8">
          <w:rPr>
            <w:sz w:val="20"/>
            <w:szCs w:val="20"/>
            <w:lang w:val="en-US"/>
          </w:rPr>
          <w:t xml:space="preserve">to </w:t>
        </w:r>
      </w:ins>
      <w:r w:rsidR="00752828" w:rsidRPr="00094EB9">
        <w:rPr>
          <w:sz w:val="20"/>
          <w:szCs w:val="20"/>
          <w:lang w:val="en-US"/>
        </w:rPr>
        <w:t>find the best ways to document the music we play today to be able to play it in the future.</w:t>
      </w:r>
      <w:r>
        <w:rPr>
          <w:sz w:val="20"/>
          <w:szCs w:val="20"/>
          <w:lang w:val="en-US"/>
        </w:rPr>
        <w:t xml:space="preserve"> The group will also work on the question</w:t>
      </w:r>
      <w:del w:id="588" w:author="Microsoft Office User" w:date="2018-02-26T15:57:00Z">
        <w:r w:rsidDel="00C879D8">
          <w:rPr>
            <w:sz w:val="20"/>
            <w:szCs w:val="20"/>
            <w:lang w:val="en-US"/>
          </w:rPr>
          <w:delText>s</w:delText>
        </w:r>
      </w:del>
      <w:r>
        <w:rPr>
          <w:sz w:val="20"/>
          <w:szCs w:val="20"/>
          <w:lang w:val="en-US"/>
        </w:rPr>
        <w:t xml:space="preserve"> of long term preservation of the database in </w:t>
      </w:r>
      <w:del w:id="589" w:author="Microsoft Office User" w:date="2018-02-26T16:00:00Z">
        <w:r w:rsidDel="00C879D8">
          <w:rPr>
            <w:sz w:val="20"/>
            <w:szCs w:val="20"/>
            <w:lang w:val="en-US"/>
          </w:rPr>
          <w:delText xml:space="preserve">trustful </w:delText>
        </w:r>
      </w:del>
      <w:ins w:id="590" w:author="Microsoft Office User" w:date="2018-02-26T16:00:00Z">
        <w:r w:rsidR="00C879D8">
          <w:rPr>
            <w:sz w:val="20"/>
            <w:szCs w:val="20"/>
            <w:lang w:val="en-US"/>
          </w:rPr>
          <w:t xml:space="preserve">reliable </w:t>
        </w:r>
      </w:ins>
      <w:r>
        <w:rPr>
          <w:sz w:val="20"/>
          <w:szCs w:val="20"/>
          <w:lang w:val="en-US"/>
        </w:rPr>
        <w:t>digital repositor</w:t>
      </w:r>
      <w:ins w:id="591" w:author="Microsoft Office User" w:date="2018-02-26T15:56:00Z">
        <w:r w:rsidR="00C879D8">
          <w:rPr>
            <w:sz w:val="20"/>
            <w:szCs w:val="20"/>
            <w:lang w:val="en-US"/>
          </w:rPr>
          <w:t>ies</w:t>
        </w:r>
      </w:ins>
      <w:del w:id="592" w:author="Microsoft Office User" w:date="2018-02-26T15:56:00Z">
        <w:r w:rsidDel="00C879D8">
          <w:rPr>
            <w:sz w:val="20"/>
            <w:szCs w:val="20"/>
            <w:lang w:val="en-US"/>
          </w:rPr>
          <w:delText>y</w:delText>
        </w:r>
      </w:del>
      <w:r>
        <w:rPr>
          <w:sz w:val="20"/>
          <w:szCs w:val="20"/>
          <w:lang w:val="en-US"/>
        </w:rPr>
        <w:t xml:space="preserve">. It will also have to work on </w:t>
      </w:r>
      <w:del w:id="593" w:author="Microsoft Office User" w:date="2018-02-26T15:57:00Z">
        <w:r w:rsidDel="00C879D8">
          <w:rPr>
            <w:sz w:val="20"/>
            <w:szCs w:val="20"/>
            <w:lang w:val="en-US"/>
          </w:rPr>
          <w:delText xml:space="preserve">the </w:delText>
        </w:r>
      </w:del>
      <w:r>
        <w:rPr>
          <w:sz w:val="20"/>
          <w:szCs w:val="20"/>
          <w:lang w:val="en-US"/>
        </w:rPr>
        <w:t xml:space="preserve">legal </w:t>
      </w:r>
      <w:r w:rsidR="004B1BBC">
        <w:rPr>
          <w:sz w:val="20"/>
          <w:szCs w:val="20"/>
          <w:lang w:val="en-US"/>
        </w:rPr>
        <w:t xml:space="preserve">issues concerning the </w:t>
      </w:r>
      <w:r>
        <w:rPr>
          <w:sz w:val="20"/>
          <w:szCs w:val="20"/>
          <w:lang w:val="en-US"/>
        </w:rPr>
        <w:t xml:space="preserve">rights of </w:t>
      </w:r>
      <w:r w:rsidR="004B1BBC">
        <w:rPr>
          <w:sz w:val="20"/>
          <w:szCs w:val="20"/>
          <w:lang w:val="en-US"/>
        </w:rPr>
        <w:t xml:space="preserve">collaborative </w:t>
      </w:r>
      <w:r>
        <w:rPr>
          <w:sz w:val="20"/>
          <w:szCs w:val="20"/>
          <w:lang w:val="en-US"/>
        </w:rPr>
        <w:t>multi-author document</w:t>
      </w:r>
      <w:r w:rsidR="004B1BBC">
        <w:rPr>
          <w:sz w:val="20"/>
          <w:szCs w:val="20"/>
          <w:lang w:val="en-US"/>
        </w:rPr>
        <w:t>s in a techno-artistic context</w:t>
      </w:r>
      <w:r>
        <w:rPr>
          <w:sz w:val="20"/>
          <w:szCs w:val="20"/>
          <w:lang w:val="en-US"/>
        </w:rPr>
        <w:t xml:space="preserve">. The main goal of this group is to </w:t>
      </w:r>
      <w:r w:rsidR="004B1BBC">
        <w:rPr>
          <w:sz w:val="20"/>
          <w:szCs w:val="20"/>
          <w:lang w:val="en-US"/>
        </w:rPr>
        <w:t xml:space="preserve">propose a model and to </w:t>
      </w:r>
      <w:r>
        <w:rPr>
          <w:sz w:val="20"/>
          <w:szCs w:val="20"/>
          <w:lang w:val="en-US"/>
        </w:rPr>
        <w:t>develop a functional preservation system allowing</w:t>
      </w:r>
      <w:r w:rsidR="004B1BBC">
        <w:rPr>
          <w:sz w:val="20"/>
          <w:szCs w:val="20"/>
          <w:lang w:val="en-US"/>
        </w:rPr>
        <w:t xml:space="preserve"> all</w:t>
      </w:r>
      <w:r>
        <w:rPr>
          <w:sz w:val="20"/>
          <w:szCs w:val="20"/>
          <w:lang w:val="en-US"/>
        </w:rPr>
        <w:t xml:space="preserve"> the </w:t>
      </w:r>
      <w:r w:rsidR="004B1BBC">
        <w:rPr>
          <w:sz w:val="20"/>
          <w:szCs w:val="20"/>
          <w:lang w:val="en-US"/>
        </w:rPr>
        <w:t>persons concerned by the writing of electronic scores</w:t>
      </w:r>
      <w:r>
        <w:rPr>
          <w:sz w:val="20"/>
          <w:szCs w:val="20"/>
          <w:lang w:val="en-US"/>
        </w:rPr>
        <w:t xml:space="preserve"> (composers, computer music designers, sound engineers,</w:t>
      </w:r>
      <w:r w:rsidR="004B1BBC">
        <w:rPr>
          <w:sz w:val="20"/>
          <w:szCs w:val="20"/>
          <w:lang w:val="en-US"/>
        </w:rPr>
        <w:t xml:space="preserve"> publishers</w:t>
      </w:r>
      <w:r>
        <w:rPr>
          <w:sz w:val="20"/>
          <w:szCs w:val="20"/>
          <w:lang w:val="en-US"/>
        </w:rPr>
        <w:t xml:space="preserve"> …) to collaborate on the elaboration of a </w:t>
      </w:r>
      <w:r w:rsidR="004B1BBC">
        <w:rPr>
          <w:sz w:val="20"/>
          <w:szCs w:val="20"/>
          <w:lang w:val="en-US"/>
        </w:rPr>
        <w:t xml:space="preserve">common </w:t>
      </w:r>
      <w:r>
        <w:rPr>
          <w:sz w:val="20"/>
          <w:szCs w:val="20"/>
          <w:lang w:val="en-US"/>
        </w:rPr>
        <w:t xml:space="preserve">shared documentation database. </w:t>
      </w:r>
    </w:p>
    <w:p w14:paraId="45DA1926" w14:textId="77777777" w:rsidR="00752828" w:rsidRPr="00094EB9" w:rsidRDefault="00752828" w:rsidP="00094EB9">
      <w:pPr>
        <w:pStyle w:val="NormalWeb"/>
        <w:jc w:val="both"/>
        <w:rPr>
          <w:rFonts w:ascii="Arial" w:hAnsi="Arial" w:cs="Arial"/>
          <w:color w:val="000000"/>
          <w:sz w:val="22"/>
          <w:szCs w:val="22"/>
          <w:lang w:val="en-US"/>
        </w:rPr>
      </w:pPr>
    </w:p>
    <w:p w14:paraId="5B03AD88" w14:textId="77777777" w:rsidR="00523EAA" w:rsidRPr="00D85C25" w:rsidRDefault="00D85C25" w:rsidP="00D85C25">
      <w:pPr>
        <w:pStyle w:val="First-LevelHeadings"/>
        <w:tabs>
          <w:tab w:val="num" w:pos="0"/>
        </w:tabs>
        <w:ind w:left="420" w:hanging="420"/>
        <w:rPr>
          <w:rFonts w:eastAsia="MS Mincho"/>
          <w:szCs w:val="20"/>
          <w:lang w:val="en-US" w:eastAsia="ar-SA"/>
        </w:rPr>
      </w:pPr>
      <w:r w:rsidRPr="00D85C25">
        <w:rPr>
          <w:rFonts w:eastAsia="MS Mincho"/>
          <w:szCs w:val="20"/>
          <w:lang w:val="en-US" w:eastAsia="ar-SA"/>
        </w:rPr>
        <w:lastRenderedPageBreak/>
        <w:t>References</w:t>
      </w:r>
    </w:p>
    <w:p w14:paraId="372520D6" w14:textId="2589BDE8" w:rsidR="00144B52" w:rsidRPr="00E56FE6" w:rsidRDefault="00144B52" w:rsidP="00144B52">
      <w:pPr>
        <w:pStyle w:val="BodyText"/>
        <w:tabs>
          <w:tab w:val="num" w:pos="170"/>
        </w:tabs>
        <w:suppressAutoHyphens/>
        <w:spacing w:before="120" w:line="252" w:lineRule="auto"/>
        <w:ind w:left="397" w:hanging="397"/>
        <w:jc w:val="both"/>
        <w:rPr>
          <w:rFonts w:eastAsia="MS Mincho"/>
          <w:sz w:val="20"/>
          <w:szCs w:val="20"/>
          <w:lang w:eastAsia="ar-SA"/>
          <w:rPrChange w:id="594" w:author="Microsoft Office User" w:date="2018-02-11T12:02:00Z">
            <w:rPr>
              <w:rFonts w:eastAsia="MS Mincho"/>
              <w:sz w:val="20"/>
              <w:szCs w:val="20"/>
              <w:lang w:val="en-US" w:eastAsia="ar-SA"/>
            </w:rPr>
          </w:rPrChange>
        </w:rPr>
      </w:pPr>
      <w:r>
        <w:rPr>
          <w:rFonts w:eastAsia="MS Mincho"/>
          <w:sz w:val="20"/>
          <w:szCs w:val="20"/>
          <w:lang w:val="en-US" w:eastAsia="ar-SA"/>
        </w:rPr>
        <w:t>[1]</w:t>
      </w:r>
      <w:r>
        <w:rPr>
          <w:rFonts w:eastAsia="MS Mincho"/>
          <w:sz w:val="20"/>
          <w:szCs w:val="20"/>
          <w:lang w:val="en-US" w:eastAsia="ar-SA"/>
        </w:rPr>
        <w:tab/>
      </w:r>
      <w:proofErr w:type="spellStart"/>
      <w:r w:rsidRPr="00094EB9">
        <w:rPr>
          <w:rFonts w:eastAsia="MS Mincho"/>
          <w:sz w:val="20"/>
          <w:szCs w:val="20"/>
          <w:lang w:val="en-US" w:eastAsia="ar-SA"/>
        </w:rPr>
        <w:t>Hajdu</w:t>
      </w:r>
      <w:proofErr w:type="spellEnd"/>
      <w:r w:rsidRPr="00094EB9">
        <w:rPr>
          <w:rFonts w:eastAsia="MS Mincho"/>
          <w:sz w:val="20"/>
          <w:szCs w:val="20"/>
          <w:lang w:val="en-US" w:eastAsia="ar-SA"/>
        </w:rPr>
        <w:t xml:space="preserve"> G</w:t>
      </w:r>
      <w:ins w:id="595" w:author="Microsoft Office User" w:date="2018-06-02T23:10:00Z">
        <w:r w:rsidR="004F37B3">
          <w:rPr>
            <w:rFonts w:eastAsia="MS Mincho"/>
            <w:sz w:val="20"/>
            <w:szCs w:val="20"/>
            <w:lang w:val="en-US" w:eastAsia="ar-SA"/>
          </w:rPr>
          <w:t>.</w:t>
        </w:r>
      </w:ins>
      <w:del w:id="596" w:author="Microsoft Office User" w:date="2018-06-02T23:10:00Z">
        <w:r w:rsidRPr="00094EB9" w:rsidDel="004F37B3">
          <w:rPr>
            <w:rFonts w:eastAsia="MS Mincho"/>
            <w:sz w:val="20"/>
            <w:szCs w:val="20"/>
            <w:lang w:val="en-US" w:eastAsia="ar-SA"/>
          </w:rPr>
          <w:delText>eorg</w:delText>
        </w:r>
      </w:del>
      <w:r w:rsidRPr="00094EB9">
        <w:rPr>
          <w:rFonts w:eastAsia="MS Mincho"/>
          <w:sz w:val="20"/>
          <w:szCs w:val="20"/>
          <w:lang w:val="en-US" w:eastAsia="ar-SA"/>
        </w:rPr>
        <w:t xml:space="preserve"> (2011), </w:t>
      </w:r>
      <w:proofErr w:type="spellStart"/>
      <w:r w:rsidRPr="0055253B">
        <w:rPr>
          <w:rFonts w:eastAsia="MS Mincho"/>
          <w:i/>
          <w:sz w:val="20"/>
          <w:szCs w:val="20"/>
          <w:lang w:val="en-US" w:eastAsia="ar-SA"/>
        </w:rPr>
        <w:t>Karlheinz</w:t>
      </w:r>
      <w:proofErr w:type="spellEnd"/>
      <w:r w:rsidRPr="0055253B">
        <w:rPr>
          <w:rFonts w:eastAsia="MS Mincho"/>
          <w:i/>
          <w:sz w:val="20"/>
          <w:szCs w:val="20"/>
          <w:lang w:val="en-US" w:eastAsia="ar-SA"/>
        </w:rPr>
        <w:t xml:space="preserve"> Stockhausen</w:t>
      </w:r>
      <w:del w:id="597" w:author="LPottier" w:date="2018-05-28T16:09:00Z">
        <w:r w:rsidRPr="0055253B" w:rsidDel="005E0AC5">
          <w:rPr>
            <w:rFonts w:eastAsia="MS Mincho"/>
            <w:i/>
            <w:sz w:val="20"/>
            <w:szCs w:val="20"/>
            <w:lang w:val="en-US" w:eastAsia="ar-SA"/>
          </w:rPr>
          <w:delText xml:space="preserve"> </w:delText>
        </w:r>
      </w:del>
      <w:r w:rsidRPr="0055253B">
        <w:rPr>
          <w:rFonts w:eastAsia="MS Mincho"/>
          <w:i/>
          <w:sz w:val="20"/>
          <w:szCs w:val="20"/>
          <w:lang w:val="en-US" w:eastAsia="ar-SA"/>
        </w:rPr>
        <w:t xml:space="preserve">: </w:t>
      </w:r>
      <w:proofErr w:type="spellStart"/>
      <w:r w:rsidRPr="0055253B">
        <w:rPr>
          <w:rFonts w:eastAsia="MS Mincho"/>
          <w:i/>
          <w:sz w:val="20"/>
          <w:szCs w:val="20"/>
          <w:lang w:val="en-US" w:eastAsia="ar-SA"/>
        </w:rPr>
        <w:t>Elektronische</w:t>
      </w:r>
      <w:proofErr w:type="spellEnd"/>
      <w:r w:rsidRPr="0055253B">
        <w:rPr>
          <w:rFonts w:eastAsia="MS Mincho"/>
          <w:i/>
          <w:sz w:val="20"/>
          <w:szCs w:val="20"/>
          <w:lang w:val="en-US" w:eastAsia="ar-SA"/>
        </w:rPr>
        <w:t xml:space="preserve"> </w:t>
      </w:r>
      <w:proofErr w:type="spellStart"/>
      <w:r w:rsidRPr="0055253B">
        <w:rPr>
          <w:rFonts w:eastAsia="MS Mincho"/>
          <w:i/>
          <w:sz w:val="20"/>
          <w:szCs w:val="20"/>
          <w:lang w:val="en-US" w:eastAsia="ar-SA"/>
        </w:rPr>
        <w:t>Studie</w:t>
      </w:r>
      <w:proofErr w:type="spellEnd"/>
      <w:r w:rsidRPr="0055253B">
        <w:rPr>
          <w:rFonts w:eastAsia="MS Mincho"/>
          <w:i/>
          <w:sz w:val="20"/>
          <w:szCs w:val="20"/>
          <w:lang w:val="en-US" w:eastAsia="ar-SA"/>
        </w:rPr>
        <w:t xml:space="preserve"> II</w:t>
      </w:r>
      <w:r w:rsidRPr="00094EB9">
        <w:rPr>
          <w:rFonts w:eastAsia="MS Mincho"/>
          <w:sz w:val="20"/>
          <w:szCs w:val="20"/>
          <w:lang w:val="en-US" w:eastAsia="ar-SA"/>
        </w:rPr>
        <w:t>.  </w:t>
      </w:r>
      <w:r w:rsidRPr="00E56FE6">
        <w:rPr>
          <w:rFonts w:eastAsia="MS Mincho"/>
          <w:sz w:val="20"/>
          <w:szCs w:val="20"/>
          <w:lang w:eastAsia="ar-SA"/>
          <w:rPrChange w:id="598" w:author="Microsoft Office User" w:date="2018-02-11T12:02:00Z">
            <w:rPr>
              <w:rFonts w:eastAsia="MS Mincho"/>
              <w:sz w:val="20"/>
              <w:szCs w:val="20"/>
              <w:lang w:val="en-US" w:eastAsia="ar-SA"/>
            </w:rPr>
          </w:rPrChange>
        </w:rPr>
        <w:t>(</w:t>
      </w:r>
      <w:r w:rsidR="00717760">
        <w:fldChar w:fldCharType="begin"/>
      </w:r>
      <w:r w:rsidR="00717760">
        <w:instrText xml:space="preserve"> HYPERLINK "http://georghajdu.de/6-2/studie-ii/" </w:instrText>
      </w:r>
      <w:r w:rsidR="00717760">
        <w:fldChar w:fldCharType="separate"/>
      </w:r>
      <w:r w:rsidRPr="00E56FE6">
        <w:rPr>
          <w:rStyle w:val="Hyperlink"/>
          <w:rFonts w:ascii="Times New Roman" w:eastAsia="MS Mincho" w:hAnsi="Times New Roman"/>
          <w:szCs w:val="20"/>
          <w:lang w:eastAsia="ar-SA"/>
          <w:rPrChange w:id="599" w:author="Microsoft Office User" w:date="2018-02-11T12:02:00Z">
            <w:rPr>
              <w:rStyle w:val="Hyperlink"/>
              <w:rFonts w:ascii="Times New Roman" w:eastAsia="MS Mincho" w:hAnsi="Times New Roman"/>
              <w:szCs w:val="20"/>
              <w:lang w:val="en-US" w:eastAsia="ar-SA"/>
            </w:rPr>
          </w:rPrChange>
        </w:rPr>
        <w:t>http://georghajdu.de/6-2/studie-ii/</w:t>
      </w:r>
      <w:r w:rsidR="00717760">
        <w:rPr>
          <w:rStyle w:val="Hyperlink"/>
          <w:rFonts w:ascii="Times New Roman" w:eastAsia="MS Mincho" w:hAnsi="Times New Roman"/>
          <w:szCs w:val="20"/>
          <w:lang w:val="en-US" w:eastAsia="ar-SA"/>
        </w:rPr>
        <w:fldChar w:fldCharType="end"/>
      </w:r>
      <w:r w:rsidRPr="00E56FE6">
        <w:rPr>
          <w:rFonts w:eastAsia="MS Mincho"/>
          <w:sz w:val="20"/>
          <w:szCs w:val="20"/>
          <w:lang w:eastAsia="ar-SA"/>
          <w:rPrChange w:id="600" w:author="Microsoft Office User" w:date="2018-02-11T12:02:00Z">
            <w:rPr>
              <w:rFonts w:eastAsia="MS Mincho"/>
              <w:sz w:val="20"/>
              <w:szCs w:val="20"/>
              <w:lang w:val="en-US" w:eastAsia="ar-SA"/>
            </w:rPr>
          </w:rPrChange>
        </w:rPr>
        <w:t>)</w:t>
      </w:r>
    </w:p>
    <w:p w14:paraId="266970D5" w14:textId="77777777" w:rsidR="00D85C25" w:rsidRPr="00E56FE6" w:rsidRDefault="00D85C25" w:rsidP="00144B52">
      <w:pPr>
        <w:pStyle w:val="BodyText"/>
        <w:tabs>
          <w:tab w:val="num" w:pos="170"/>
        </w:tabs>
        <w:suppressAutoHyphens/>
        <w:spacing w:before="120" w:line="252" w:lineRule="auto"/>
        <w:ind w:left="397" w:hanging="397"/>
        <w:jc w:val="both"/>
        <w:rPr>
          <w:rFonts w:eastAsia="MS Mincho"/>
          <w:sz w:val="20"/>
          <w:szCs w:val="20"/>
          <w:lang w:eastAsia="ar-SA"/>
          <w:rPrChange w:id="601" w:author="Microsoft Office User" w:date="2018-02-11T12:02:00Z">
            <w:rPr>
              <w:rFonts w:eastAsia="MS Mincho"/>
              <w:sz w:val="20"/>
              <w:szCs w:val="20"/>
              <w:lang w:val="en-US" w:eastAsia="ar-SA"/>
            </w:rPr>
          </w:rPrChange>
        </w:rPr>
      </w:pPr>
    </w:p>
    <w:p w14:paraId="361A72F9" w14:textId="77777777" w:rsidR="00144B52" w:rsidRDefault="00144B52" w:rsidP="00144B52">
      <w:pPr>
        <w:pStyle w:val="NormalWeb"/>
        <w:ind w:left="426" w:hanging="426"/>
        <w:rPr>
          <w:rFonts w:eastAsia="MS Mincho"/>
          <w:sz w:val="20"/>
          <w:szCs w:val="20"/>
          <w:lang w:eastAsia="ar-SA"/>
        </w:rPr>
      </w:pPr>
      <w:r>
        <w:rPr>
          <w:rFonts w:eastAsia="MS Mincho"/>
          <w:sz w:val="20"/>
          <w:szCs w:val="20"/>
          <w:lang w:eastAsia="ar-SA"/>
        </w:rPr>
        <w:t>[2]</w:t>
      </w:r>
      <w:r>
        <w:rPr>
          <w:rFonts w:eastAsia="MS Mincho"/>
          <w:sz w:val="20"/>
          <w:szCs w:val="20"/>
          <w:lang w:eastAsia="ar-SA"/>
        </w:rPr>
        <w:tab/>
      </w:r>
      <w:r w:rsidRPr="00FF36F3">
        <w:rPr>
          <w:rFonts w:eastAsia="MS Mincho"/>
          <w:sz w:val="20"/>
          <w:szCs w:val="20"/>
          <w:lang w:eastAsia="ar-SA"/>
        </w:rPr>
        <w:t xml:space="preserve">Sousa Dias, A. D.  (2007), </w:t>
      </w:r>
      <w:r w:rsidRPr="0055253B">
        <w:rPr>
          <w:rFonts w:eastAsia="MS Mincho"/>
          <w:i/>
          <w:sz w:val="20"/>
          <w:szCs w:val="20"/>
          <w:lang w:eastAsia="ar-SA"/>
        </w:rPr>
        <w:t>Deux contributions à la pédagogie de la musique électroacoustique et de l'informatique musicale</w:t>
      </w:r>
      <w:r w:rsidRPr="00FF36F3">
        <w:rPr>
          <w:rFonts w:eastAsia="MS Mincho"/>
          <w:sz w:val="20"/>
          <w:szCs w:val="20"/>
          <w:lang w:eastAsia="ar-SA"/>
        </w:rPr>
        <w:t xml:space="preserve">. In Actes des Journées d'informatique Musicale, Lyon, JIM07, Lyon, </w:t>
      </w:r>
      <w:proofErr w:type="spellStart"/>
      <w:r w:rsidRPr="00FF36F3">
        <w:rPr>
          <w:rFonts w:eastAsia="MS Mincho"/>
          <w:sz w:val="20"/>
          <w:szCs w:val="20"/>
          <w:lang w:eastAsia="ar-SA"/>
        </w:rPr>
        <w:t>Grame</w:t>
      </w:r>
      <w:proofErr w:type="spellEnd"/>
      <w:r w:rsidRPr="00FF36F3">
        <w:rPr>
          <w:rFonts w:eastAsia="MS Mincho"/>
          <w:sz w:val="20"/>
          <w:szCs w:val="20"/>
          <w:lang w:eastAsia="ar-SA"/>
        </w:rPr>
        <w:t>.</w:t>
      </w:r>
    </w:p>
    <w:p w14:paraId="2FB97AE6" w14:textId="77777777" w:rsidR="00D85C25" w:rsidRDefault="00D85C25" w:rsidP="00144B52">
      <w:pPr>
        <w:pStyle w:val="NormalWeb"/>
        <w:ind w:left="426" w:hanging="426"/>
        <w:rPr>
          <w:rFonts w:eastAsia="MS Mincho"/>
          <w:sz w:val="20"/>
          <w:szCs w:val="20"/>
          <w:lang w:eastAsia="ar-SA"/>
        </w:rPr>
      </w:pPr>
    </w:p>
    <w:p w14:paraId="79AC851F" w14:textId="1B726E4F" w:rsidR="00144B52" w:rsidRDefault="00144B52" w:rsidP="00144B52">
      <w:pPr>
        <w:pStyle w:val="NormalWeb"/>
        <w:ind w:left="426" w:hanging="426"/>
        <w:rPr>
          <w:rFonts w:eastAsia="MS Mincho"/>
          <w:sz w:val="20"/>
          <w:szCs w:val="20"/>
          <w:lang w:val="en-US" w:eastAsia="ar-SA"/>
        </w:rPr>
      </w:pPr>
      <w:r>
        <w:rPr>
          <w:rFonts w:eastAsia="MS Mincho"/>
          <w:sz w:val="20"/>
          <w:szCs w:val="20"/>
          <w:lang w:val="en-US" w:eastAsia="ar-SA"/>
        </w:rPr>
        <w:t>[3]</w:t>
      </w:r>
      <w:r>
        <w:rPr>
          <w:rFonts w:eastAsia="MS Mincho"/>
          <w:sz w:val="20"/>
          <w:szCs w:val="20"/>
          <w:lang w:val="en-US" w:eastAsia="ar-SA"/>
        </w:rPr>
        <w:tab/>
      </w:r>
      <w:r w:rsidRPr="00094EB9">
        <w:rPr>
          <w:rFonts w:eastAsia="MS Mincho"/>
          <w:sz w:val="20"/>
          <w:szCs w:val="20"/>
          <w:lang w:val="en-US" w:eastAsia="ar-SA"/>
        </w:rPr>
        <w:t>Mathews, M</w:t>
      </w:r>
      <w:ins w:id="602" w:author="Microsoft Office User" w:date="2018-06-02T23:10:00Z">
        <w:r w:rsidR="004F37B3">
          <w:rPr>
            <w:rFonts w:eastAsia="MS Mincho"/>
            <w:sz w:val="20"/>
            <w:szCs w:val="20"/>
            <w:lang w:val="en-US" w:eastAsia="ar-SA"/>
          </w:rPr>
          <w:t>.</w:t>
        </w:r>
      </w:ins>
      <w:del w:id="603" w:author="Microsoft Office User" w:date="2018-06-02T23:10:00Z">
        <w:r w:rsidRPr="00094EB9" w:rsidDel="004F37B3">
          <w:rPr>
            <w:rFonts w:eastAsia="MS Mincho"/>
            <w:sz w:val="20"/>
            <w:szCs w:val="20"/>
            <w:lang w:val="en-US" w:eastAsia="ar-SA"/>
          </w:rPr>
          <w:delText>ax</w:delText>
        </w:r>
      </w:del>
      <w:r w:rsidRPr="00094EB9">
        <w:rPr>
          <w:rFonts w:eastAsia="MS Mincho"/>
          <w:sz w:val="20"/>
          <w:szCs w:val="20"/>
          <w:lang w:val="en-US" w:eastAsia="ar-SA"/>
        </w:rPr>
        <w:t xml:space="preserve"> (1969), </w:t>
      </w:r>
      <w:r w:rsidRPr="0055253B">
        <w:rPr>
          <w:rFonts w:eastAsia="MS Mincho"/>
          <w:i/>
          <w:sz w:val="20"/>
          <w:szCs w:val="20"/>
          <w:lang w:val="en-US" w:eastAsia="ar-SA"/>
        </w:rPr>
        <w:t>Music V Manual</w:t>
      </w:r>
      <w:r w:rsidRPr="00094EB9">
        <w:rPr>
          <w:rFonts w:eastAsia="MS Mincho"/>
          <w:sz w:val="20"/>
          <w:szCs w:val="20"/>
          <w:lang w:val="en-US" w:eastAsia="ar-SA"/>
        </w:rPr>
        <w:t>. In The Technology of Comput</w:t>
      </w:r>
      <w:r>
        <w:rPr>
          <w:rFonts w:eastAsia="MS Mincho"/>
          <w:sz w:val="20"/>
          <w:szCs w:val="20"/>
          <w:lang w:val="en-US" w:eastAsia="ar-SA"/>
        </w:rPr>
        <w:t>er Music, Cambridge, MIT Press</w:t>
      </w:r>
      <w:r w:rsidRPr="00094EB9">
        <w:rPr>
          <w:rFonts w:eastAsia="MS Mincho"/>
          <w:sz w:val="20"/>
          <w:szCs w:val="20"/>
          <w:lang w:val="en-US" w:eastAsia="ar-SA"/>
        </w:rPr>
        <w:t>, p.115-172.</w:t>
      </w:r>
    </w:p>
    <w:p w14:paraId="6A7BDF9C" w14:textId="77777777" w:rsidR="00D85C25" w:rsidRPr="00094EB9" w:rsidRDefault="00D85C25" w:rsidP="00144B52">
      <w:pPr>
        <w:pStyle w:val="NormalWeb"/>
        <w:ind w:left="426" w:hanging="426"/>
        <w:rPr>
          <w:rFonts w:eastAsia="MS Mincho"/>
          <w:sz w:val="20"/>
          <w:szCs w:val="20"/>
          <w:lang w:val="en-US" w:eastAsia="ar-SA"/>
        </w:rPr>
      </w:pPr>
    </w:p>
    <w:p w14:paraId="2D3E4C7F" w14:textId="77777777" w:rsidR="00144B52" w:rsidRDefault="00144B52" w:rsidP="00144B52">
      <w:pPr>
        <w:pStyle w:val="NormalWeb"/>
        <w:ind w:left="426" w:hanging="426"/>
        <w:rPr>
          <w:rFonts w:eastAsia="MS Mincho"/>
          <w:sz w:val="20"/>
          <w:szCs w:val="20"/>
          <w:lang w:eastAsia="ar-SA"/>
        </w:rPr>
      </w:pPr>
      <w:r>
        <w:rPr>
          <w:rFonts w:eastAsia="MS Mincho"/>
          <w:sz w:val="20"/>
          <w:szCs w:val="20"/>
          <w:lang w:val="en-US" w:eastAsia="ar-SA"/>
        </w:rPr>
        <w:t>[4]</w:t>
      </w:r>
      <w:r>
        <w:rPr>
          <w:rFonts w:eastAsia="MS Mincho"/>
          <w:sz w:val="20"/>
          <w:szCs w:val="20"/>
          <w:lang w:val="en-US" w:eastAsia="ar-SA"/>
        </w:rPr>
        <w:tab/>
      </w:r>
      <w:proofErr w:type="spellStart"/>
      <w:r w:rsidRPr="00094EB9">
        <w:rPr>
          <w:rFonts w:eastAsia="MS Mincho"/>
          <w:sz w:val="20"/>
          <w:szCs w:val="20"/>
          <w:lang w:val="en-US" w:eastAsia="ar-SA"/>
        </w:rPr>
        <w:t>Pottier</w:t>
      </w:r>
      <w:proofErr w:type="spellEnd"/>
      <w:r w:rsidRPr="00094EB9">
        <w:rPr>
          <w:rFonts w:eastAsia="MS Mincho"/>
          <w:sz w:val="20"/>
          <w:szCs w:val="20"/>
          <w:lang w:val="en-US" w:eastAsia="ar-SA"/>
        </w:rPr>
        <w:t xml:space="preserve">, L. (2007), </w:t>
      </w:r>
      <w:r w:rsidRPr="0055253B">
        <w:rPr>
          <w:rFonts w:eastAsia="MS Mincho"/>
          <w:i/>
          <w:sz w:val="20"/>
          <w:szCs w:val="20"/>
          <w:lang w:val="en-US" w:eastAsia="ar-SA"/>
        </w:rPr>
        <w:t>Turenas, Analysis</w:t>
      </w:r>
      <w:r w:rsidRPr="00094EB9">
        <w:rPr>
          <w:rFonts w:eastAsia="MS Mincho"/>
          <w:sz w:val="20"/>
          <w:szCs w:val="20"/>
          <w:lang w:val="en-US" w:eastAsia="ar-SA"/>
        </w:rPr>
        <w:t xml:space="preserve">. In John </w:t>
      </w:r>
      <w:proofErr w:type="spellStart"/>
      <w:r w:rsidRPr="00094EB9">
        <w:rPr>
          <w:rFonts w:eastAsia="MS Mincho"/>
          <w:sz w:val="20"/>
          <w:szCs w:val="20"/>
          <w:lang w:val="en-US" w:eastAsia="ar-SA"/>
        </w:rPr>
        <w:t>Chowning</w:t>
      </w:r>
      <w:proofErr w:type="spellEnd"/>
      <w:r w:rsidRPr="00094EB9">
        <w:rPr>
          <w:rFonts w:eastAsia="MS Mincho"/>
          <w:sz w:val="20"/>
          <w:szCs w:val="20"/>
          <w:lang w:val="en-US" w:eastAsia="ar-SA"/>
        </w:rPr>
        <w:t xml:space="preserve">, coll. </w:t>
      </w:r>
      <w:r w:rsidRPr="00FF36F3">
        <w:rPr>
          <w:rFonts w:eastAsia="MS Mincho"/>
          <w:sz w:val="20"/>
          <w:szCs w:val="20"/>
          <w:lang w:eastAsia="ar-SA"/>
        </w:rPr>
        <w:t>Portraits Polychromes, n°18, Paris, INA-GRM, p. 61-73.</w:t>
      </w:r>
    </w:p>
    <w:p w14:paraId="4A098265" w14:textId="77777777" w:rsidR="00D85C25" w:rsidRPr="00FF36F3" w:rsidRDefault="00D85C25" w:rsidP="00144B52">
      <w:pPr>
        <w:pStyle w:val="NormalWeb"/>
        <w:ind w:left="426" w:hanging="426"/>
        <w:rPr>
          <w:rFonts w:eastAsia="MS Mincho"/>
          <w:sz w:val="20"/>
          <w:szCs w:val="20"/>
          <w:lang w:eastAsia="ar-SA"/>
        </w:rPr>
      </w:pPr>
    </w:p>
    <w:p w14:paraId="69DC49DC" w14:textId="77777777" w:rsidR="00144B52" w:rsidRDefault="00144B52" w:rsidP="00144B52">
      <w:pPr>
        <w:pStyle w:val="NormalWeb"/>
        <w:ind w:left="426" w:hanging="426"/>
        <w:rPr>
          <w:rFonts w:eastAsia="MS Mincho"/>
          <w:sz w:val="20"/>
          <w:szCs w:val="20"/>
          <w:lang w:eastAsia="ar-SA"/>
        </w:rPr>
      </w:pPr>
      <w:r>
        <w:rPr>
          <w:rFonts w:eastAsia="MS Mincho"/>
          <w:sz w:val="20"/>
          <w:szCs w:val="20"/>
          <w:lang w:eastAsia="ar-SA"/>
        </w:rPr>
        <w:t>[5]</w:t>
      </w:r>
      <w:r>
        <w:rPr>
          <w:rFonts w:eastAsia="MS Mincho"/>
          <w:sz w:val="20"/>
          <w:szCs w:val="20"/>
          <w:lang w:eastAsia="ar-SA"/>
        </w:rPr>
        <w:tab/>
      </w:r>
      <w:r w:rsidRPr="00FF36F3">
        <w:rPr>
          <w:rFonts w:eastAsia="MS Mincho"/>
          <w:sz w:val="20"/>
          <w:szCs w:val="20"/>
          <w:lang w:eastAsia="ar-SA"/>
        </w:rPr>
        <w:t xml:space="preserve">Pottier, L. (2013), </w:t>
      </w:r>
      <w:r w:rsidRPr="00D85C25">
        <w:rPr>
          <w:rFonts w:eastAsia="MS Mincho"/>
          <w:i/>
          <w:sz w:val="20"/>
          <w:szCs w:val="20"/>
          <w:lang w:eastAsia="ar-SA"/>
        </w:rPr>
        <w:t xml:space="preserve">La régénération des sons de </w:t>
      </w:r>
      <w:proofErr w:type="spellStart"/>
      <w:r w:rsidRPr="00D85C25">
        <w:rPr>
          <w:rFonts w:eastAsia="MS Mincho"/>
          <w:i/>
          <w:sz w:val="20"/>
          <w:szCs w:val="20"/>
          <w:lang w:eastAsia="ar-SA"/>
        </w:rPr>
        <w:t>Turenas</w:t>
      </w:r>
      <w:proofErr w:type="spellEnd"/>
      <w:r w:rsidRPr="00D85C25">
        <w:rPr>
          <w:rFonts w:eastAsia="MS Mincho"/>
          <w:i/>
          <w:sz w:val="20"/>
          <w:szCs w:val="20"/>
          <w:lang w:eastAsia="ar-SA"/>
        </w:rPr>
        <w:t xml:space="preserve"> de John </w:t>
      </w:r>
      <w:proofErr w:type="spellStart"/>
      <w:r w:rsidRPr="00D85C25">
        <w:rPr>
          <w:rFonts w:eastAsia="MS Mincho"/>
          <w:i/>
          <w:sz w:val="20"/>
          <w:szCs w:val="20"/>
          <w:lang w:eastAsia="ar-SA"/>
        </w:rPr>
        <w:t>Chowning</w:t>
      </w:r>
      <w:proofErr w:type="spellEnd"/>
      <w:r w:rsidRPr="00D85C25">
        <w:rPr>
          <w:rFonts w:eastAsia="MS Mincho"/>
          <w:i/>
          <w:sz w:val="20"/>
          <w:szCs w:val="20"/>
          <w:lang w:eastAsia="ar-SA"/>
        </w:rPr>
        <w:t>.</w:t>
      </w:r>
      <w:r w:rsidRPr="00FF36F3">
        <w:rPr>
          <w:rFonts w:eastAsia="MS Mincho"/>
          <w:sz w:val="20"/>
          <w:szCs w:val="20"/>
          <w:lang w:eastAsia="ar-SA"/>
        </w:rPr>
        <w:t xml:space="preserve"> In Préserver - Archiver - </w:t>
      </w:r>
      <w:proofErr w:type="spellStart"/>
      <w:r w:rsidRPr="00FF36F3">
        <w:rPr>
          <w:rFonts w:eastAsia="MS Mincho"/>
          <w:sz w:val="20"/>
          <w:szCs w:val="20"/>
          <w:lang w:eastAsia="ar-SA"/>
        </w:rPr>
        <w:t>Re-produire</w:t>
      </w:r>
      <w:proofErr w:type="spellEnd"/>
      <w:r w:rsidRPr="00FF36F3">
        <w:rPr>
          <w:rFonts w:eastAsia="MS Mincho"/>
          <w:sz w:val="20"/>
          <w:szCs w:val="20"/>
          <w:lang w:eastAsia="ar-SA"/>
        </w:rPr>
        <w:t xml:space="preserve"> : musique et technologie, jeux vidéo, </w:t>
      </w:r>
      <w:proofErr w:type="spellStart"/>
      <w:r w:rsidRPr="00FF36F3">
        <w:rPr>
          <w:rFonts w:eastAsia="MS Mincho"/>
          <w:sz w:val="20"/>
          <w:szCs w:val="20"/>
          <w:lang w:eastAsia="ar-SA"/>
        </w:rPr>
        <w:t>dir</w:t>
      </w:r>
      <w:proofErr w:type="spellEnd"/>
      <w:r w:rsidRPr="00FF36F3">
        <w:rPr>
          <w:rFonts w:eastAsia="MS Mincho"/>
          <w:sz w:val="20"/>
          <w:szCs w:val="20"/>
          <w:lang w:eastAsia="ar-SA"/>
        </w:rPr>
        <w:t xml:space="preserve">. Evelyne </w:t>
      </w:r>
      <w:proofErr w:type="spellStart"/>
      <w:r w:rsidRPr="00FF36F3">
        <w:rPr>
          <w:rFonts w:eastAsia="MS Mincho"/>
          <w:sz w:val="20"/>
          <w:szCs w:val="20"/>
          <w:lang w:eastAsia="ar-SA"/>
        </w:rPr>
        <w:t>Gayou</w:t>
      </w:r>
      <w:proofErr w:type="spellEnd"/>
      <w:r w:rsidRPr="00FF36F3">
        <w:rPr>
          <w:rFonts w:eastAsia="MS Mincho"/>
          <w:sz w:val="20"/>
          <w:szCs w:val="20"/>
          <w:lang w:eastAsia="ar-SA"/>
        </w:rPr>
        <w:t xml:space="preserve">, Portraits polychromes, </w:t>
      </w:r>
      <w:proofErr w:type="spellStart"/>
      <w:r w:rsidRPr="00FF36F3">
        <w:rPr>
          <w:rFonts w:eastAsia="MS Mincho"/>
          <w:sz w:val="20"/>
          <w:szCs w:val="20"/>
          <w:lang w:eastAsia="ar-SA"/>
        </w:rPr>
        <w:t>Hors série</w:t>
      </w:r>
      <w:proofErr w:type="spellEnd"/>
      <w:r w:rsidRPr="00FF36F3">
        <w:rPr>
          <w:rFonts w:eastAsia="MS Mincho"/>
          <w:sz w:val="20"/>
          <w:szCs w:val="20"/>
          <w:lang w:eastAsia="ar-SA"/>
        </w:rPr>
        <w:t xml:space="preserve"> thématique n°21, Paris, INA-GRM, p.145-196.</w:t>
      </w:r>
    </w:p>
    <w:p w14:paraId="430A6FB6" w14:textId="77777777" w:rsidR="00D85C25" w:rsidRPr="00FF36F3" w:rsidRDefault="00D85C25" w:rsidP="00144B52">
      <w:pPr>
        <w:pStyle w:val="NormalWeb"/>
        <w:ind w:left="426" w:hanging="426"/>
        <w:rPr>
          <w:rFonts w:eastAsia="MS Mincho"/>
          <w:sz w:val="20"/>
          <w:szCs w:val="20"/>
          <w:lang w:eastAsia="ar-SA"/>
        </w:rPr>
      </w:pPr>
    </w:p>
    <w:p w14:paraId="026C7D73" w14:textId="77777777" w:rsidR="00144B52" w:rsidRDefault="00144B52" w:rsidP="00144B52">
      <w:pPr>
        <w:pStyle w:val="NormalWeb"/>
        <w:ind w:left="426" w:hanging="426"/>
        <w:rPr>
          <w:rFonts w:eastAsia="MS Mincho"/>
          <w:sz w:val="20"/>
          <w:szCs w:val="20"/>
          <w:lang w:val="en-US" w:eastAsia="ar-SA"/>
        </w:rPr>
      </w:pPr>
      <w:r>
        <w:rPr>
          <w:rFonts w:eastAsia="MS Mincho"/>
          <w:sz w:val="20"/>
          <w:szCs w:val="20"/>
          <w:lang w:val="en-US" w:eastAsia="ar-SA"/>
        </w:rPr>
        <w:t>[6]</w:t>
      </w:r>
      <w:r>
        <w:rPr>
          <w:rFonts w:eastAsia="MS Mincho"/>
          <w:sz w:val="20"/>
          <w:szCs w:val="20"/>
          <w:lang w:val="en-US" w:eastAsia="ar-SA"/>
        </w:rPr>
        <w:tab/>
      </w:r>
      <w:proofErr w:type="spellStart"/>
      <w:r w:rsidRPr="00094EB9">
        <w:rPr>
          <w:rFonts w:eastAsia="MS Mincho"/>
          <w:sz w:val="20"/>
          <w:szCs w:val="20"/>
          <w:lang w:val="en-US" w:eastAsia="ar-SA"/>
        </w:rPr>
        <w:t>Maisonhaute</w:t>
      </w:r>
      <w:proofErr w:type="spellEnd"/>
      <w:r w:rsidRPr="00094EB9">
        <w:rPr>
          <w:rFonts w:eastAsia="MS Mincho"/>
          <w:sz w:val="20"/>
          <w:szCs w:val="20"/>
          <w:lang w:val="en-US" w:eastAsia="ar-SA"/>
        </w:rPr>
        <w:t xml:space="preserve">, J, (2017), </w:t>
      </w:r>
      <w:r>
        <w:rPr>
          <w:rFonts w:eastAsia="MS Mincho"/>
          <w:i/>
          <w:sz w:val="20"/>
          <w:szCs w:val="20"/>
          <w:lang w:val="en-US" w:eastAsia="ar-SA"/>
        </w:rPr>
        <w:t xml:space="preserve">The </w:t>
      </w:r>
      <w:proofErr w:type="spellStart"/>
      <w:r>
        <w:rPr>
          <w:rFonts w:eastAsia="MS Mincho"/>
          <w:i/>
          <w:sz w:val="20"/>
          <w:szCs w:val="20"/>
          <w:lang w:val="en-US" w:eastAsia="ar-SA"/>
        </w:rPr>
        <w:t>Tanacello</w:t>
      </w:r>
      <w:proofErr w:type="spellEnd"/>
      <w:r>
        <w:rPr>
          <w:rFonts w:eastAsia="MS Mincho"/>
          <w:i/>
          <w:sz w:val="20"/>
          <w:szCs w:val="20"/>
          <w:lang w:val="en-US" w:eastAsia="ar-SA"/>
        </w:rPr>
        <w:t>, a versatil</w:t>
      </w:r>
      <w:r w:rsidRPr="0055253B">
        <w:rPr>
          <w:rFonts w:eastAsia="MS Mincho"/>
          <w:i/>
          <w:sz w:val="20"/>
          <w:szCs w:val="20"/>
          <w:lang w:val="en-US" w:eastAsia="ar-SA"/>
        </w:rPr>
        <w:t>e instrument for learning the cello</w:t>
      </w:r>
      <w:r w:rsidRPr="00094EB9">
        <w:rPr>
          <w:rFonts w:eastAsia="MS Mincho"/>
          <w:sz w:val="20"/>
          <w:szCs w:val="20"/>
          <w:lang w:val="en-US" w:eastAsia="ar-SA"/>
        </w:rPr>
        <w:t xml:space="preserve">. In Innovative Tools and Methods for Teaching Music and Signal Processing, dir. L. </w:t>
      </w:r>
      <w:proofErr w:type="spellStart"/>
      <w:r w:rsidRPr="00094EB9">
        <w:rPr>
          <w:rFonts w:eastAsia="MS Mincho"/>
          <w:sz w:val="20"/>
          <w:szCs w:val="20"/>
          <w:lang w:val="en-US" w:eastAsia="ar-SA"/>
        </w:rPr>
        <w:t>Pottier</w:t>
      </w:r>
      <w:proofErr w:type="spellEnd"/>
      <w:r w:rsidRPr="00094EB9">
        <w:rPr>
          <w:rFonts w:eastAsia="MS Mincho"/>
          <w:sz w:val="20"/>
          <w:szCs w:val="20"/>
          <w:lang w:val="en-US" w:eastAsia="ar-SA"/>
        </w:rPr>
        <w:t>,</w:t>
      </w:r>
      <w:r>
        <w:rPr>
          <w:rFonts w:eastAsia="MS Mincho"/>
          <w:sz w:val="20"/>
          <w:szCs w:val="20"/>
          <w:lang w:val="en-US" w:eastAsia="ar-SA"/>
        </w:rPr>
        <w:t xml:space="preserve"> Paris, Presses des </w:t>
      </w:r>
      <w:proofErr w:type="spellStart"/>
      <w:r>
        <w:rPr>
          <w:rFonts w:eastAsia="MS Mincho"/>
          <w:sz w:val="20"/>
          <w:szCs w:val="20"/>
          <w:lang w:val="en-US" w:eastAsia="ar-SA"/>
        </w:rPr>
        <w:t>Mines</w:t>
      </w:r>
      <w:proofErr w:type="spellEnd"/>
      <w:r w:rsidRPr="00094EB9">
        <w:rPr>
          <w:rFonts w:eastAsia="MS Mincho"/>
          <w:sz w:val="20"/>
          <w:szCs w:val="20"/>
          <w:lang w:val="en-US" w:eastAsia="ar-SA"/>
        </w:rPr>
        <w:t>, p.187-200.</w:t>
      </w:r>
    </w:p>
    <w:p w14:paraId="17156093" w14:textId="77777777" w:rsidR="00144B52" w:rsidRPr="00E56FE6" w:rsidRDefault="00144B52" w:rsidP="00144B52">
      <w:pPr>
        <w:pStyle w:val="BodyText"/>
        <w:tabs>
          <w:tab w:val="num" w:pos="170"/>
        </w:tabs>
        <w:suppressAutoHyphens/>
        <w:spacing w:before="120" w:line="252" w:lineRule="auto"/>
        <w:ind w:left="397" w:hanging="397"/>
        <w:jc w:val="both"/>
        <w:rPr>
          <w:rFonts w:eastAsia="MS Mincho"/>
          <w:sz w:val="20"/>
          <w:szCs w:val="20"/>
          <w:lang w:val="en-US" w:eastAsia="ar-SA"/>
          <w:rPrChange w:id="604" w:author="Microsoft Office User" w:date="2018-02-11T12:02:00Z">
            <w:rPr>
              <w:rFonts w:eastAsia="MS Mincho"/>
              <w:sz w:val="20"/>
              <w:szCs w:val="20"/>
              <w:lang w:eastAsia="ar-SA"/>
            </w:rPr>
          </w:rPrChange>
        </w:rPr>
      </w:pPr>
      <w:r>
        <w:rPr>
          <w:rFonts w:eastAsia="MS Mincho"/>
          <w:sz w:val="20"/>
          <w:szCs w:val="20"/>
          <w:lang w:val="en-US" w:eastAsia="ar-SA"/>
        </w:rPr>
        <w:t>[7]</w:t>
      </w:r>
      <w:r>
        <w:rPr>
          <w:rFonts w:eastAsia="MS Mincho"/>
          <w:sz w:val="20"/>
          <w:szCs w:val="20"/>
          <w:lang w:val="en-US" w:eastAsia="ar-SA"/>
        </w:rPr>
        <w:tab/>
      </w:r>
      <w:r w:rsidRPr="00094EB9">
        <w:rPr>
          <w:rFonts w:eastAsia="MS Mincho"/>
          <w:sz w:val="20"/>
          <w:szCs w:val="20"/>
          <w:lang w:val="en-US" w:eastAsia="ar-SA"/>
        </w:rPr>
        <w:t xml:space="preserve">Douglas, J. (2006). </w:t>
      </w:r>
      <w:r w:rsidRPr="0055253B">
        <w:rPr>
          <w:rFonts w:eastAsia="MS Mincho"/>
          <w:i/>
          <w:sz w:val="20"/>
          <w:szCs w:val="20"/>
          <w:lang w:val="en-US" w:eastAsia="ar-SA"/>
        </w:rPr>
        <w:t>InterPares2 Project: General Study 03 Final Report: Preserving Interactive Digital Music.</w:t>
      </w:r>
      <w:r w:rsidRPr="00094EB9">
        <w:rPr>
          <w:rFonts w:eastAsia="MS Mincho"/>
          <w:sz w:val="20"/>
          <w:szCs w:val="20"/>
          <w:lang w:val="en-US" w:eastAsia="ar-SA"/>
        </w:rPr>
        <w:t xml:space="preserve"> </w:t>
      </w:r>
      <w:r w:rsidRPr="00E56FE6">
        <w:rPr>
          <w:rFonts w:eastAsia="MS Mincho"/>
          <w:sz w:val="20"/>
          <w:szCs w:val="20"/>
          <w:lang w:val="en-US" w:eastAsia="ar-SA"/>
          <w:rPrChange w:id="605" w:author="Microsoft Office User" w:date="2018-02-11T12:02:00Z">
            <w:rPr>
              <w:rFonts w:eastAsia="MS Mincho"/>
              <w:sz w:val="20"/>
              <w:szCs w:val="20"/>
              <w:lang w:eastAsia="ar-SA"/>
            </w:rPr>
          </w:rPrChange>
        </w:rPr>
        <w:t>The MUSTICA Initiative.</w:t>
      </w:r>
    </w:p>
    <w:p w14:paraId="2A2698EF" w14:textId="1BB2454F" w:rsidR="009806AE" w:rsidRPr="00094EB9" w:rsidRDefault="00144B52" w:rsidP="00144B52">
      <w:pPr>
        <w:pStyle w:val="BodyText"/>
        <w:tabs>
          <w:tab w:val="num" w:pos="170"/>
        </w:tabs>
        <w:suppressAutoHyphens/>
        <w:spacing w:before="120" w:line="252" w:lineRule="auto"/>
        <w:ind w:left="397" w:hanging="397"/>
        <w:jc w:val="both"/>
        <w:rPr>
          <w:rFonts w:eastAsia="MS Mincho"/>
          <w:sz w:val="20"/>
          <w:szCs w:val="20"/>
          <w:lang w:val="en-US" w:eastAsia="ar-SA"/>
        </w:rPr>
      </w:pPr>
      <w:del w:id="606" w:author="Microsoft Office User" w:date="2018-02-26T16:01:00Z">
        <w:r w:rsidRPr="00E56FE6" w:rsidDel="001B1BB6">
          <w:rPr>
            <w:rFonts w:eastAsia="MS Mincho"/>
            <w:sz w:val="20"/>
            <w:szCs w:val="20"/>
            <w:lang w:val="en-US" w:eastAsia="ar-SA"/>
            <w:rPrChange w:id="607" w:author="Microsoft Office User" w:date="2018-02-11T12:02:00Z">
              <w:rPr>
                <w:rFonts w:eastAsia="MS Mincho"/>
                <w:sz w:val="20"/>
                <w:szCs w:val="20"/>
                <w:lang w:eastAsia="ar-SA"/>
              </w:rPr>
            </w:rPrChange>
          </w:rPr>
          <w:delText xml:space="preserve"> </w:delText>
        </w:r>
      </w:del>
      <w:r w:rsidR="008F6587">
        <w:rPr>
          <w:rFonts w:eastAsia="MS Mincho"/>
          <w:sz w:val="20"/>
          <w:szCs w:val="20"/>
          <w:lang w:val="en-US" w:eastAsia="ar-SA"/>
        </w:rPr>
        <w:t>[</w:t>
      </w:r>
      <w:r w:rsidR="0055253B">
        <w:rPr>
          <w:rFonts w:eastAsia="MS Mincho"/>
          <w:sz w:val="20"/>
          <w:szCs w:val="20"/>
          <w:lang w:val="en-US" w:eastAsia="ar-SA"/>
        </w:rPr>
        <w:t>8</w:t>
      </w:r>
      <w:r w:rsidR="008F6587">
        <w:rPr>
          <w:rFonts w:eastAsia="MS Mincho"/>
          <w:sz w:val="20"/>
          <w:szCs w:val="20"/>
          <w:lang w:val="en-US" w:eastAsia="ar-SA"/>
        </w:rPr>
        <w:t>]</w:t>
      </w:r>
      <w:r w:rsidR="008F6587">
        <w:rPr>
          <w:rFonts w:eastAsia="MS Mincho"/>
          <w:sz w:val="20"/>
          <w:szCs w:val="20"/>
          <w:lang w:val="en-US" w:eastAsia="ar-SA"/>
        </w:rPr>
        <w:tab/>
      </w:r>
      <w:proofErr w:type="spellStart"/>
      <w:r w:rsidR="00523EAA" w:rsidRPr="00094EB9">
        <w:rPr>
          <w:rFonts w:eastAsia="MS Mincho"/>
          <w:sz w:val="20"/>
          <w:szCs w:val="20"/>
          <w:lang w:val="en-US" w:eastAsia="ar-SA"/>
          <w:rPrChange w:id="608" w:author="Microsoft Office User" w:date="2018-02-04T22:00:00Z">
            <w:rPr>
              <w:rFonts w:ascii="Arial" w:hAnsi="Arial" w:cs="Arial"/>
              <w:color w:val="000000"/>
              <w:sz w:val="18"/>
              <w:szCs w:val="18"/>
            </w:rPr>
          </w:rPrChange>
        </w:rPr>
        <w:t>Bachimont</w:t>
      </w:r>
      <w:proofErr w:type="spellEnd"/>
      <w:r w:rsidR="00523EAA" w:rsidRPr="00094EB9">
        <w:rPr>
          <w:rFonts w:eastAsia="MS Mincho"/>
          <w:sz w:val="20"/>
          <w:szCs w:val="20"/>
          <w:lang w:val="en-US" w:eastAsia="ar-SA"/>
          <w:rPrChange w:id="609" w:author="Microsoft Office User" w:date="2018-02-04T22:00:00Z">
            <w:rPr>
              <w:rFonts w:ascii="Arial" w:hAnsi="Arial" w:cs="Arial"/>
              <w:color w:val="000000"/>
              <w:sz w:val="18"/>
              <w:szCs w:val="18"/>
            </w:rPr>
          </w:rPrChange>
        </w:rPr>
        <w:t>,, B.</w:t>
      </w:r>
      <w:ins w:id="610" w:author="LPottier" w:date="2018-05-28T16:03:00Z">
        <w:r w:rsidR="000708D7">
          <w:rPr>
            <w:rFonts w:eastAsia="MS Mincho"/>
            <w:sz w:val="20"/>
            <w:szCs w:val="20"/>
            <w:lang w:val="en-US" w:eastAsia="ar-SA"/>
          </w:rPr>
          <w:t xml:space="preserve"> </w:t>
        </w:r>
      </w:ins>
      <w:r w:rsidR="00523EAA" w:rsidRPr="00094EB9">
        <w:rPr>
          <w:rFonts w:eastAsia="MS Mincho"/>
          <w:sz w:val="20"/>
          <w:szCs w:val="20"/>
          <w:lang w:val="en-US" w:eastAsia="ar-SA"/>
          <w:rPrChange w:id="611" w:author="Microsoft Office User" w:date="2018-02-04T22:00:00Z">
            <w:rPr>
              <w:rFonts w:ascii="Arial" w:hAnsi="Arial" w:cs="Arial"/>
              <w:color w:val="000000"/>
              <w:sz w:val="18"/>
              <w:szCs w:val="18"/>
            </w:rPr>
          </w:rPrChange>
        </w:rPr>
        <w:t xml:space="preserve">et al. (2003). </w:t>
      </w:r>
      <w:r w:rsidR="00523EAA" w:rsidRPr="0003160F">
        <w:rPr>
          <w:rFonts w:eastAsia="MS Mincho"/>
          <w:i/>
          <w:sz w:val="20"/>
          <w:szCs w:val="20"/>
          <w:lang w:val="en-US" w:eastAsia="ar-SA"/>
          <w:rPrChange w:id="612" w:author="Microsoft Office User" w:date="2018-02-04T22:00:00Z">
            <w:rPr>
              <w:rFonts w:ascii="Arial" w:hAnsi="Arial" w:cs="Arial"/>
              <w:color w:val="000000"/>
              <w:sz w:val="18"/>
              <w:szCs w:val="18"/>
            </w:rPr>
          </w:rPrChange>
        </w:rPr>
        <w:t>Preserving Interactive Digital Music: A Report on the MUSTICA Research Initiative</w:t>
      </w:r>
      <w:r w:rsidR="00523EAA" w:rsidRPr="00094EB9">
        <w:rPr>
          <w:rFonts w:eastAsia="MS Mincho"/>
          <w:sz w:val="20"/>
          <w:szCs w:val="20"/>
          <w:lang w:val="en-US" w:eastAsia="ar-SA"/>
          <w:rPrChange w:id="613" w:author="Microsoft Office User" w:date="2018-02-04T22:00:00Z">
            <w:rPr>
              <w:rFonts w:ascii="Arial" w:hAnsi="Arial" w:cs="Arial"/>
              <w:color w:val="000000"/>
              <w:sz w:val="18"/>
              <w:szCs w:val="18"/>
            </w:rPr>
          </w:rPrChange>
        </w:rPr>
        <w:t>. In Proceedings of the Third International Conference on WEB Delivering of</w:t>
      </w:r>
      <w:r w:rsidR="00094EB9">
        <w:rPr>
          <w:rFonts w:eastAsia="MS Mincho"/>
          <w:sz w:val="20"/>
          <w:szCs w:val="20"/>
          <w:lang w:val="en-US" w:eastAsia="ar-SA"/>
        </w:rPr>
        <w:t xml:space="preserve"> Music (WEB’03), Leeds, England</w:t>
      </w:r>
      <w:r w:rsidR="00523EAA" w:rsidRPr="00094EB9">
        <w:rPr>
          <w:rFonts w:eastAsia="MS Mincho"/>
          <w:sz w:val="20"/>
          <w:szCs w:val="20"/>
          <w:lang w:val="en-US" w:eastAsia="ar-SA"/>
          <w:rPrChange w:id="614" w:author="Microsoft Office User" w:date="2018-02-04T22:00:00Z">
            <w:rPr>
              <w:rFonts w:ascii="Arial" w:hAnsi="Arial" w:cs="Arial"/>
              <w:color w:val="000000"/>
              <w:sz w:val="18"/>
              <w:szCs w:val="18"/>
            </w:rPr>
          </w:rPrChange>
        </w:rPr>
        <w:t>.</w:t>
      </w:r>
    </w:p>
    <w:p w14:paraId="25C5D5C7" w14:textId="0A868B9F" w:rsidR="009806AE" w:rsidRDefault="0055253B" w:rsidP="009806AE">
      <w:pPr>
        <w:pStyle w:val="BodyText"/>
        <w:tabs>
          <w:tab w:val="num" w:pos="170"/>
        </w:tabs>
        <w:suppressAutoHyphens/>
        <w:spacing w:before="120" w:line="252" w:lineRule="auto"/>
        <w:ind w:left="397" w:hanging="397"/>
        <w:jc w:val="both"/>
        <w:rPr>
          <w:rFonts w:eastAsia="MS Mincho"/>
          <w:sz w:val="20"/>
          <w:szCs w:val="20"/>
          <w:lang w:eastAsia="ar-SA"/>
        </w:rPr>
      </w:pPr>
      <w:r>
        <w:rPr>
          <w:rFonts w:eastAsia="MS Mincho"/>
          <w:sz w:val="20"/>
          <w:szCs w:val="20"/>
          <w:lang w:eastAsia="ar-SA"/>
        </w:rPr>
        <w:t>[9]</w:t>
      </w:r>
      <w:r>
        <w:rPr>
          <w:rFonts w:eastAsia="MS Mincho"/>
          <w:sz w:val="20"/>
          <w:szCs w:val="20"/>
          <w:lang w:eastAsia="ar-SA"/>
        </w:rPr>
        <w:tab/>
      </w:r>
      <w:proofErr w:type="spellStart"/>
      <w:r w:rsidR="00523EAA" w:rsidRPr="00FF36F3">
        <w:rPr>
          <w:rFonts w:eastAsia="MS Mincho"/>
          <w:sz w:val="20"/>
          <w:szCs w:val="20"/>
          <w:lang w:eastAsia="ar-SA"/>
        </w:rPr>
        <w:t>Bonardi</w:t>
      </w:r>
      <w:proofErr w:type="spellEnd"/>
      <w:r w:rsidR="00523EAA" w:rsidRPr="00FF36F3">
        <w:rPr>
          <w:rFonts w:eastAsia="MS Mincho"/>
          <w:sz w:val="20"/>
          <w:szCs w:val="20"/>
          <w:lang w:eastAsia="ar-SA"/>
        </w:rPr>
        <w:t>, A</w:t>
      </w:r>
      <w:ins w:id="615" w:author="Microsoft Office User" w:date="2018-06-02T23:10:00Z">
        <w:r w:rsidR="004F37B3">
          <w:rPr>
            <w:rFonts w:eastAsia="MS Mincho"/>
            <w:sz w:val="20"/>
            <w:szCs w:val="20"/>
            <w:lang w:eastAsia="ar-SA"/>
          </w:rPr>
          <w:t>.</w:t>
        </w:r>
      </w:ins>
      <w:del w:id="616" w:author="Microsoft Office User" w:date="2018-06-02T23:10:00Z">
        <w:r w:rsidR="00523EAA" w:rsidRPr="00FF36F3" w:rsidDel="004F37B3">
          <w:rPr>
            <w:rFonts w:eastAsia="MS Mincho"/>
            <w:sz w:val="20"/>
            <w:szCs w:val="20"/>
            <w:lang w:eastAsia="ar-SA"/>
          </w:rPr>
          <w:delText>lain</w:delText>
        </w:r>
      </w:del>
      <w:r w:rsidR="00523EAA" w:rsidRPr="00FF36F3">
        <w:rPr>
          <w:rFonts w:eastAsia="MS Mincho"/>
          <w:sz w:val="20"/>
          <w:szCs w:val="20"/>
          <w:lang w:eastAsia="ar-SA"/>
        </w:rPr>
        <w:t xml:space="preserve"> (2013), </w:t>
      </w:r>
      <w:r w:rsidR="00523EAA" w:rsidRPr="0055253B">
        <w:rPr>
          <w:rFonts w:eastAsia="MS Mincho"/>
          <w:i/>
          <w:sz w:val="20"/>
          <w:szCs w:val="20"/>
          <w:lang w:eastAsia="ar-SA"/>
        </w:rPr>
        <w:t xml:space="preserve">Pérenniser pour transmettre, transmettre pour pérenniser - Destins de l'œuvre mixte interactive - Autour de En </w:t>
      </w:r>
      <w:proofErr w:type="spellStart"/>
      <w:r w:rsidR="00523EAA" w:rsidRPr="0055253B">
        <w:rPr>
          <w:rFonts w:eastAsia="MS Mincho"/>
          <w:i/>
          <w:sz w:val="20"/>
          <w:szCs w:val="20"/>
          <w:lang w:eastAsia="ar-SA"/>
        </w:rPr>
        <w:t>Echo</w:t>
      </w:r>
      <w:proofErr w:type="spellEnd"/>
      <w:r w:rsidR="00523EAA" w:rsidRPr="0055253B">
        <w:rPr>
          <w:rFonts w:eastAsia="MS Mincho"/>
          <w:i/>
          <w:sz w:val="20"/>
          <w:szCs w:val="20"/>
          <w:lang w:eastAsia="ar-SA"/>
        </w:rPr>
        <w:t xml:space="preserve">, pièce de Philippe </w:t>
      </w:r>
      <w:proofErr w:type="spellStart"/>
      <w:r w:rsidR="00523EAA" w:rsidRPr="0055253B">
        <w:rPr>
          <w:rFonts w:eastAsia="MS Mincho"/>
          <w:i/>
          <w:sz w:val="20"/>
          <w:szCs w:val="20"/>
          <w:lang w:eastAsia="ar-SA"/>
        </w:rPr>
        <w:t>Manoury</w:t>
      </w:r>
      <w:proofErr w:type="spellEnd"/>
      <w:r w:rsidR="00523EAA" w:rsidRPr="00FF36F3">
        <w:rPr>
          <w:rFonts w:eastAsia="MS Mincho"/>
          <w:sz w:val="20"/>
          <w:szCs w:val="20"/>
          <w:lang w:eastAsia="ar-SA"/>
        </w:rPr>
        <w:t xml:space="preserve">. In Musique et Technologie - Préserver, archiver, </w:t>
      </w:r>
      <w:proofErr w:type="spellStart"/>
      <w:r w:rsidR="00523EAA" w:rsidRPr="00FF36F3">
        <w:rPr>
          <w:rFonts w:eastAsia="MS Mincho"/>
          <w:sz w:val="20"/>
          <w:szCs w:val="20"/>
          <w:lang w:eastAsia="ar-SA"/>
        </w:rPr>
        <w:t>re-produire</w:t>
      </w:r>
      <w:proofErr w:type="spellEnd"/>
      <w:r w:rsidR="00523EAA" w:rsidRPr="00FF36F3">
        <w:rPr>
          <w:rFonts w:eastAsia="MS Mincho"/>
          <w:sz w:val="20"/>
          <w:szCs w:val="20"/>
          <w:lang w:eastAsia="ar-SA"/>
        </w:rPr>
        <w:t>, Portraits polychromes</w:t>
      </w:r>
      <w:r w:rsidR="00094EB9" w:rsidRPr="00FF36F3">
        <w:rPr>
          <w:rFonts w:eastAsia="MS Mincho"/>
          <w:sz w:val="20"/>
          <w:szCs w:val="20"/>
          <w:lang w:eastAsia="ar-SA"/>
        </w:rPr>
        <w:t>, hors-série thématique, Paris,</w:t>
      </w:r>
      <w:r w:rsidR="00523EAA" w:rsidRPr="00FF36F3">
        <w:rPr>
          <w:rFonts w:eastAsia="MS Mincho"/>
          <w:sz w:val="20"/>
          <w:szCs w:val="20"/>
          <w:lang w:eastAsia="ar-SA"/>
        </w:rPr>
        <w:t xml:space="preserve"> Institut National de l'audiovisuel, p.105-126. </w:t>
      </w:r>
    </w:p>
    <w:p w14:paraId="31A6FBAD" w14:textId="20A7AD78" w:rsidR="00144B52" w:rsidRPr="00E56FE6" w:rsidRDefault="00144B52" w:rsidP="00144B52">
      <w:pPr>
        <w:pStyle w:val="BodyText"/>
        <w:tabs>
          <w:tab w:val="num" w:pos="170"/>
        </w:tabs>
        <w:suppressAutoHyphens/>
        <w:spacing w:before="120" w:line="252" w:lineRule="auto"/>
        <w:ind w:left="397" w:hanging="397"/>
        <w:jc w:val="both"/>
        <w:rPr>
          <w:rFonts w:eastAsia="MS Mincho"/>
          <w:sz w:val="20"/>
          <w:szCs w:val="20"/>
          <w:lang w:eastAsia="ar-SA"/>
          <w:rPrChange w:id="617" w:author="Microsoft Office User" w:date="2018-02-11T12:02:00Z">
            <w:rPr>
              <w:rFonts w:eastAsia="MS Mincho"/>
              <w:sz w:val="20"/>
              <w:szCs w:val="20"/>
              <w:lang w:val="en-US" w:eastAsia="ar-SA"/>
            </w:rPr>
          </w:rPrChange>
        </w:rPr>
      </w:pPr>
      <w:r w:rsidRPr="000D6D9E">
        <w:rPr>
          <w:rFonts w:eastAsia="MS Mincho"/>
          <w:sz w:val="20"/>
          <w:szCs w:val="20"/>
          <w:lang w:val="en-US" w:eastAsia="ar-SA"/>
          <w:rPrChange w:id="618" w:author="Microsoft Office User" w:date="2018-05-22T16:58:00Z">
            <w:rPr>
              <w:rFonts w:eastAsia="MS Mincho"/>
              <w:sz w:val="20"/>
              <w:szCs w:val="20"/>
              <w:lang w:eastAsia="ar-SA"/>
            </w:rPr>
          </w:rPrChange>
        </w:rPr>
        <w:t>[10]</w:t>
      </w:r>
      <w:r w:rsidRPr="000D6D9E">
        <w:rPr>
          <w:rFonts w:eastAsia="MS Mincho"/>
          <w:sz w:val="20"/>
          <w:szCs w:val="20"/>
          <w:lang w:val="en-US" w:eastAsia="ar-SA"/>
          <w:rPrChange w:id="619" w:author="Microsoft Office User" w:date="2018-05-22T16:58:00Z">
            <w:rPr>
              <w:rFonts w:eastAsia="MS Mincho"/>
              <w:sz w:val="20"/>
              <w:szCs w:val="20"/>
              <w:lang w:eastAsia="ar-SA"/>
            </w:rPr>
          </w:rPrChange>
        </w:rPr>
        <w:tab/>
        <w:t xml:space="preserve">Lemouton, S. </w:t>
      </w:r>
      <w:ins w:id="620" w:author="Microsoft Office User" w:date="2018-05-22T16:57:00Z">
        <w:r w:rsidR="000D6D9E" w:rsidRPr="000D6D9E">
          <w:rPr>
            <w:rFonts w:eastAsia="MS Mincho"/>
            <w:sz w:val="20"/>
            <w:szCs w:val="20"/>
            <w:lang w:val="en-US" w:eastAsia="ar-SA"/>
            <w:rPrChange w:id="621" w:author="Microsoft Office User" w:date="2018-05-22T16:58:00Z">
              <w:rPr>
                <w:rFonts w:eastAsia="MS Mincho"/>
                <w:sz w:val="20"/>
                <w:szCs w:val="20"/>
                <w:lang w:eastAsia="ar-SA"/>
              </w:rPr>
            </w:rPrChange>
          </w:rPr>
          <w:t>and</w:t>
        </w:r>
      </w:ins>
      <w:del w:id="622" w:author="Microsoft Office User" w:date="2018-05-22T16:57:00Z">
        <w:r w:rsidRPr="000D6D9E" w:rsidDel="000D6D9E">
          <w:rPr>
            <w:rFonts w:eastAsia="MS Mincho"/>
            <w:sz w:val="20"/>
            <w:szCs w:val="20"/>
            <w:lang w:val="en-US" w:eastAsia="ar-SA"/>
            <w:rPrChange w:id="623" w:author="Microsoft Office User" w:date="2018-05-22T16:58:00Z">
              <w:rPr>
                <w:rFonts w:eastAsia="MS Mincho"/>
                <w:sz w:val="20"/>
                <w:szCs w:val="20"/>
                <w:lang w:eastAsia="ar-SA"/>
              </w:rPr>
            </w:rPrChange>
          </w:rPr>
          <w:delText>&amp;</w:delText>
        </w:r>
      </w:del>
      <w:r w:rsidRPr="000D6D9E">
        <w:rPr>
          <w:rFonts w:eastAsia="MS Mincho"/>
          <w:sz w:val="20"/>
          <w:szCs w:val="20"/>
          <w:lang w:val="en-US" w:eastAsia="ar-SA"/>
          <w:rPrChange w:id="624" w:author="Microsoft Office User" w:date="2018-05-22T16:58:00Z">
            <w:rPr>
              <w:rFonts w:eastAsia="MS Mincho"/>
              <w:sz w:val="20"/>
              <w:szCs w:val="20"/>
              <w:lang w:eastAsia="ar-SA"/>
            </w:rPr>
          </w:rPrChange>
        </w:rPr>
        <w:t xml:space="preserve"> </w:t>
      </w:r>
      <w:proofErr w:type="spellStart"/>
      <w:r w:rsidRPr="000D6D9E">
        <w:rPr>
          <w:rFonts w:eastAsia="MS Mincho"/>
          <w:sz w:val="20"/>
          <w:szCs w:val="20"/>
          <w:lang w:val="en-US" w:eastAsia="ar-SA"/>
          <w:rPrChange w:id="625" w:author="Microsoft Office User" w:date="2018-05-22T16:58:00Z">
            <w:rPr>
              <w:rFonts w:eastAsia="MS Mincho"/>
              <w:sz w:val="20"/>
              <w:szCs w:val="20"/>
              <w:lang w:eastAsia="ar-SA"/>
            </w:rPr>
          </w:rPrChange>
        </w:rPr>
        <w:t>Goldszmidt</w:t>
      </w:r>
      <w:proofErr w:type="spellEnd"/>
      <w:r w:rsidRPr="000D6D9E">
        <w:rPr>
          <w:rFonts w:eastAsia="MS Mincho"/>
          <w:sz w:val="20"/>
          <w:szCs w:val="20"/>
          <w:lang w:val="en-US" w:eastAsia="ar-SA"/>
          <w:rPrChange w:id="626" w:author="Microsoft Office User" w:date="2018-05-22T16:58:00Z">
            <w:rPr>
              <w:rFonts w:eastAsia="MS Mincho"/>
              <w:sz w:val="20"/>
              <w:szCs w:val="20"/>
              <w:lang w:eastAsia="ar-SA"/>
            </w:rPr>
          </w:rPrChange>
        </w:rPr>
        <w:t xml:space="preserve">, S. (2016). </w:t>
      </w:r>
      <w:r w:rsidRPr="0055253B">
        <w:rPr>
          <w:rFonts w:eastAsia="MS Mincho"/>
          <w:i/>
          <w:sz w:val="20"/>
          <w:szCs w:val="20"/>
          <w:lang w:eastAsia="ar-SA"/>
        </w:rPr>
        <w:t>La préservation des œuvres du répertoire IRCAM : Présentation du modèle Sidney et analyse des dispositifs temps réel.</w:t>
      </w:r>
      <w:r w:rsidRPr="00FF36F3">
        <w:rPr>
          <w:rFonts w:eastAsia="MS Mincho"/>
          <w:sz w:val="20"/>
          <w:szCs w:val="20"/>
          <w:lang w:eastAsia="ar-SA"/>
        </w:rPr>
        <w:t xml:space="preserve"> </w:t>
      </w:r>
      <w:r w:rsidRPr="00E56FE6">
        <w:rPr>
          <w:rFonts w:eastAsia="MS Mincho"/>
          <w:sz w:val="20"/>
          <w:szCs w:val="20"/>
          <w:lang w:eastAsia="ar-SA"/>
          <w:rPrChange w:id="627" w:author="Microsoft Office User" w:date="2018-02-11T12:02:00Z">
            <w:rPr>
              <w:rFonts w:eastAsia="MS Mincho"/>
              <w:sz w:val="20"/>
              <w:szCs w:val="20"/>
              <w:lang w:val="en-US" w:eastAsia="ar-SA"/>
            </w:rPr>
          </w:rPrChange>
        </w:rPr>
        <w:t xml:space="preserve">In Actes des Journées d'Informatique musicale, Albi, GMEA. </w:t>
      </w:r>
    </w:p>
    <w:p w14:paraId="6E11E127" w14:textId="0B5426E2" w:rsidR="00144B52" w:rsidRPr="00E56FE6" w:rsidRDefault="00144B52" w:rsidP="00D85C25">
      <w:pPr>
        <w:pStyle w:val="BodyText"/>
        <w:tabs>
          <w:tab w:val="num" w:pos="170"/>
        </w:tabs>
        <w:suppressAutoHyphens/>
        <w:spacing w:before="120" w:line="252" w:lineRule="auto"/>
        <w:ind w:left="397" w:hanging="397"/>
        <w:jc w:val="both"/>
        <w:rPr>
          <w:rFonts w:eastAsia="MS Mincho"/>
          <w:sz w:val="20"/>
          <w:szCs w:val="20"/>
          <w:lang w:val="en-US" w:eastAsia="ar-SA"/>
          <w:rPrChange w:id="628" w:author="Microsoft Office User" w:date="2018-02-11T12:02:00Z">
            <w:rPr>
              <w:rFonts w:eastAsia="MS Mincho"/>
              <w:sz w:val="20"/>
              <w:szCs w:val="20"/>
              <w:lang w:eastAsia="ar-SA"/>
            </w:rPr>
          </w:rPrChange>
        </w:rPr>
      </w:pPr>
      <w:r>
        <w:rPr>
          <w:rFonts w:eastAsia="MS Mincho"/>
          <w:sz w:val="20"/>
          <w:szCs w:val="20"/>
          <w:lang w:eastAsia="ar-SA"/>
        </w:rPr>
        <w:t>[11]</w:t>
      </w:r>
      <w:r>
        <w:rPr>
          <w:rFonts w:eastAsia="MS Mincho"/>
          <w:sz w:val="20"/>
          <w:szCs w:val="20"/>
          <w:lang w:eastAsia="ar-SA"/>
        </w:rPr>
        <w:tab/>
      </w:r>
      <w:r w:rsidRPr="00FF36F3">
        <w:rPr>
          <w:rFonts w:eastAsia="MS Mincho"/>
          <w:sz w:val="20"/>
          <w:szCs w:val="20"/>
          <w:lang w:eastAsia="ar-SA"/>
        </w:rPr>
        <w:t xml:space="preserve">Lemouton, S., </w:t>
      </w:r>
      <w:proofErr w:type="spellStart"/>
      <w:r w:rsidRPr="00FF36F3">
        <w:rPr>
          <w:rFonts w:eastAsia="MS Mincho"/>
          <w:sz w:val="20"/>
          <w:szCs w:val="20"/>
          <w:lang w:eastAsia="ar-SA"/>
        </w:rPr>
        <w:t>Bonardi</w:t>
      </w:r>
      <w:proofErr w:type="spellEnd"/>
      <w:r w:rsidRPr="00FF36F3">
        <w:rPr>
          <w:rFonts w:eastAsia="MS Mincho"/>
          <w:sz w:val="20"/>
          <w:szCs w:val="20"/>
          <w:lang w:eastAsia="ar-SA"/>
        </w:rPr>
        <w:t xml:space="preserve">, A. </w:t>
      </w:r>
      <w:ins w:id="629" w:author="Microsoft Office User" w:date="2018-05-22T16:58:00Z">
        <w:r w:rsidR="000D6D9E">
          <w:rPr>
            <w:rFonts w:eastAsia="MS Mincho"/>
            <w:sz w:val="20"/>
            <w:szCs w:val="20"/>
            <w:lang w:eastAsia="ar-SA"/>
          </w:rPr>
          <w:t>and</w:t>
        </w:r>
      </w:ins>
      <w:del w:id="630" w:author="Microsoft Office User" w:date="2018-05-22T16:58:00Z">
        <w:r w:rsidRPr="00FF36F3" w:rsidDel="000D6D9E">
          <w:rPr>
            <w:rFonts w:eastAsia="MS Mincho"/>
            <w:sz w:val="20"/>
            <w:szCs w:val="20"/>
            <w:lang w:eastAsia="ar-SA"/>
          </w:rPr>
          <w:delText>&amp;</w:delText>
        </w:r>
      </w:del>
      <w:r w:rsidRPr="00FF36F3">
        <w:rPr>
          <w:rFonts w:eastAsia="MS Mincho"/>
          <w:sz w:val="20"/>
          <w:szCs w:val="20"/>
          <w:lang w:eastAsia="ar-SA"/>
        </w:rPr>
        <w:t xml:space="preserve"> </w:t>
      </w:r>
      <w:proofErr w:type="spellStart"/>
      <w:r w:rsidRPr="00FF36F3">
        <w:rPr>
          <w:rFonts w:eastAsia="MS Mincho"/>
          <w:sz w:val="20"/>
          <w:szCs w:val="20"/>
          <w:lang w:eastAsia="ar-SA"/>
        </w:rPr>
        <w:t>Ciavarella</w:t>
      </w:r>
      <w:proofErr w:type="spellEnd"/>
      <w:r w:rsidRPr="00FF36F3">
        <w:rPr>
          <w:rFonts w:eastAsia="MS Mincho"/>
          <w:sz w:val="20"/>
          <w:szCs w:val="20"/>
          <w:lang w:eastAsia="ar-SA"/>
        </w:rPr>
        <w:t xml:space="preserve"> (2009). </w:t>
      </w:r>
      <w:r w:rsidRPr="0055253B">
        <w:rPr>
          <w:rFonts w:eastAsia="MS Mincho"/>
          <w:i/>
          <w:sz w:val="20"/>
          <w:szCs w:val="20"/>
          <w:lang w:eastAsia="ar-SA"/>
        </w:rPr>
        <w:t>Peut-on envisager une organologie des instruments virtuels de l'informatique musicale ?</w:t>
      </w:r>
      <w:ins w:id="631" w:author="Microsoft Office User" w:date="2018-05-22T17:00:00Z">
        <w:r w:rsidR="000D6D9E">
          <w:rPr>
            <w:rFonts w:eastAsia="MS Mincho"/>
            <w:sz w:val="20"/>
            <w:szCs w:val="20"/>
            <w:lang w:eastAsia="ar-SA"/>
          </w:rPr>
          <w:t xml:space="preserve"> </w:t>
        </w:r>
      </w:ins>
      <w:del w:id="632" w:author="Microsoft Office User" w:date="2018-05-22T17:00:00Z">
        <w:r w:rsidRPr="00FF36F3" w:rsidDel="000D6D9E">
          <w:rPr>
            <w:rFonts w:eastAsia="MS Mincho"/>
            <w:sz w:val="20"/>
            <w:szCs w:val="20"/>
            <w:lang w:eastAsia="ar-SA"/>
          </w:rPr>
          <w:delText xml:space="preserve">. </w:delText>
        </w:r>
      </w:del>
      <w:r w:rsidRPr="00E56FE6">
        <w:rPr>
          <w:rFonts w:eastAsia="MS Mincho"/>
          <w:sz w:val="20"/>
          <w:szCs w:val="20"/>
          <w:lang w:val="en-US" w:eastAsia="ar-SA"/>
          <w:rPrChange w:id="633" w:author="Microsoft Office User" w:date="2018-02-11T12:02:00Z">
            <w:rPr>
              <w:rFonts w:eastAsia="MS Mincho"/>
              <w:sz w:val="20"/>
              <w:szCs w:val="20"/>
              <w:lang w:eastAsia="ar-SA"/>
            </w:rPr>
          </w:rPrChange>
        </w:rPr>
        <w:t xml:space="preserve">In </w:t>
      </w:r>
      <w:ins w:id="634" w:author="Microsoft Office User" w:date="2018-05-22T17:00:00Z">
        <w:r w:rsidR="000D6D9E" w:rsidRPr="000D6D9E">
          <w:rPr>
            <w:rFonts w:eastAsia="MS Mincho"/>
            <w:sz w:val="20"/>
            <w:szCs w:val="20"/>
            <w:lang w:val="en-US" w:eastAsia="ar-SA"/>
            <w:rPrChange w:id="635" w:author="Microsoft Office User" w:date="2018-05-22T17:00:00Z">
              <w:rPr>
                <w:rFonts w:eastAsia="MS Mincho"/>
                <w:sz w:val="20"/>
                <w:szCs w:val="20"/>
                <w:lang w:eastAsia="ar-SA"/>
              </w:rPr>
            </w:rPrChange>
          </w:rPr>
          <w:t>C</w:t>
        </w:r>
      </w:ins>
      <w:ins w:id="636" w:author="Microsoft Office User" w:date="2018-05-22T16:59:00Z">
        <w:r w:rsidR="000D6D9E" w:rsidRPr="000D6D9E">
          <w:rPr>
            <w:rFonts w:eastAsia="MS Mincho"/>
            <w:sz w:val="20"/>
            <w:szCs w:val="20"/>
            <w:lang w:val="en-US" w:eastAsia="ar-SA"/>
            <w:rPrChange w:id="637" w:author="Microsoft Office User" w:date="2018-05-22T17:00:00Z">
              <w:rPr>
                <w:rFonts w:ascii="Helvetica" w:eastAsia="SimSun" w:hAnsi="Helvetica" w:cs="Helvetica"/>
              </w:rPr>
            </w:rPrChange>
          </w:rPr>
          <w:t>onference</w:t>
        </w:r>
        <w:r w:rsidR="000D6D9E">
          <w:rPr>
            <w:rFonts w:eastAsia="MS Mincho"/>
            <w:sz w:val="20"/>
            <w:szCs w:val="20"/>
            <w:lang w:val="en-US" w:eastAsia="ar-SA"/>
          </w:rPr>
          <w:t xml:space="preserve"> on </w:t>
        </w:r>
      </w:ins>
      <w:ins w:id="638" w:author="Microsoft Office User" w:date="2018-05-22T17:00:00Z">
        <w:r w:rsidR="000D6D9E">
          <w:rPr>
            <w:rFonts w:eastAsia="MS Mincho"/>
            <w:sz w:val="20"/>
            <w:szCs w:val="20"/>
            <w:lang w:val="en-US" w:eastAsia="ar-SA"/>
          </w:rPr>
          <w:t>I</w:t>
        </w:r>
      </w:ins>
      <w:ins w:id="639" w:author="Microsoft Office User" w:date="2018-05-22T16:59:00Z">
        <w:r w:rsidR="000D6D9E">
          <w:rPr>
            <w:rFonts w:eastAsia="MS Mincho"/>
            <w:sz w:val="20"/>
            <w:szCs w:val="20"/>
            <w:lang w:val="en-US" w:eastAsia="ar-SA"/>
          </w:rPr>
          <w:t xml:space="preserve">nterdisciplinary </w:t>
        </w:r>
      </w:ins>
      <w:ins w:id="640" w:author="Microsoft Office User" w:date="2018-05-22T17:00:00Z">
        <w:r w:rsidR="000D6D9E">
          <w:rPr>
            <w:rFonts w:eastAsia="MS Mincho"/>
            <w:sz w:val="20"/>
            <w:szCs w:val="20"/>
            <w:lang w:val="en-US" w:eastAsia="ar-SA"/>
          </w:rPr>
          <w:t>M</w:t>
        </w:r>
      </w:ins>
      <w:ins w:id="641" w:author="Microsoft Office User" w:date="2018-05-22T16:59:00Z">
        <w:r w:rsidR="000D6D9E" w:rsidRPr="000D6D9E">
          <w:rPr>
            <w:rFonts w:eastAsia="MS Mincho"/>
            <w:sz w:val="20"/>
            <w:szCs w:val="20"/>
            <w:lang w:val="en-US" w:eastAsia="ar-SA"/>
            <w:rPrChange w:id="642" w:author="Microsoft Office User" w:date="2018-05-22T17:00:00Z">
              <w:rPr>
                <w:rFonts w:ascii="Helvetica" w:eastAsia="SimSun" w:hAnsi="Helvetica" w:cs="Helvetica"/>
              </w:rPr>
            </w:rPrChange>
          </w:rPr>
          <w:t>usicology, Paris</w:t>
        </w:r>
      </w:ins>
      <w:del w:id="643" w:author="Microsoft Office User" w:date="2018-05-22T16:59:00Z">
        <w:r w:rsidRPr="000D6D9E" w:rsidDel="000D6D9E">
          <w:rPr>
            <w:rFonts w:eastAsia="MS Mincho"/>
            <w:sz w:val="20"/>
            <w:szCs w:val="20"/>
            <w:lang w:val="en-US" w:eastAsia="ar-SA"/>
            <w:rPrChange w:id="644" w:author="Microsoft Office User" w:date="2018-05-22T17:00:00Z">
              <w:rPr>
                <w:rFonts w:eastAsia="MS Mincho"/>
                <w:sz w:val="20"/>
                <w:szCs w:val="20"/>
                <w:lang w:eastAsia="ar-SA"/>
              </w:rPr>
            </w:rPrChange>
          </w:rPr>
          <w:delText xml:space="preserve">CIM </w:delText>
        </w:r>
      </w:del>
      <w:del w:id="645" w:author="Microsoft Office User" w:date="2018-05-22T17:00:00Z">
        <w:r w:rsidRPr="000D6D9E" w:rsidDel="000D6D9E">
          <w:rPr>
            <w:rFonts w:eastAsia="MS Mincho"/>
            <w:sz w:val="20"/>
            <w:szCs w:val="20"/>
            <w:lang w:val="en-US" w:eastAsia="ar-SA"/>
            <w:rPrChange w:id="646" w:author="Microsoft Office User" w:date="2018-05-22T17:00:00Z">
              <w:rPr>
                <w:rFonts w:eastAsia="MS Mincho"/>
                <w:sz w:val="20"/>
                <w:szCs w:val="20"/>
                <w:lang w:eastAsia="ar-SA"/>
              </w:rPr>
            </w:rPrChange>
          </w:rPr>
          <w:delText>2009</w:delText>
        </w:r>
      </w:del>
      <w:r w:rsidRPr="00E56FE6">
        <w:rPr>
          <w:rFonts w:eastAsia="MS Mincho"/>
          <w:sz w:val="20"/>
          <w:szCs w:val="20"/>
          <w:lang w:val="en-US" w:eastAsia="ar-SA"/>
          <w:rPrChange w:id="647" w:author="Microsoft Office User" w:date="2018-02-11T12:02:00Z">
            <w:rPr>
              <w:rFonts w:eastAsia="MS Mincho"/>
              <w:sz w:val="20"/>
              <w:szCs w:val="20"/>
              <w:lang w:eastAsia="ar-SA"/>
            </w:rPr>
          </w:rPrChange>
        </w:rPr>
        <w:t>.</w:t>
      </w:r>
    </w:p>
    <w:p w14:paraId="3EF7960C" w14:textId="30443AD3" w:rsidR="00523EAA" w:rsidRPr="00E56FE6" w:rsidRDefault="00144B52" w:rsidP="00D85C25">
      <w:pPr>
        <w:pStyle w:val="BodyText"/>
        <w:tabs>
          <w:tab w:val="num" w:pos="170"/>
        </w:tabs>
        <w:suppressAutoHyphens/>
        <w:spacing w:before="120" w:line="252" w:lineRule="auto"/>
        <w:ind w:left="397" w:hanging="397"/>
        <w:jc w:val="both"/>
        <w:rPr>
          <w:ins w:id="648" w:author="Utilisateur Microsoft Office" w:date="2018-02-09T11:02:00Z"/>
          <w:rStyle w:val="Hyperlink"/>
          <w:rFonts w:ascii="Times New Roman" w:eastAsia="MS Mincho" w:hAnsi="Times New Roman"/>
          <w:szCs w:val="20"/>
          <w:lang w:eastAsia="ar-SA"/>
          <w:rPrChange w:id="649" w:author="Microsoft Office User" w:date="2018-02-11T12:02:00Z">
            <w:rPr>
              <w:ins w:id="650" w:author="Utilisateur Microsoft Office" w:date="2018-02-09T11:02:00Z"/>
              <w:rStyle w:val="Hyperlink"/>
              <w:rFonts w:ascii="Times New Roman" w:eastAsia="MS Mincho" w:hAnsi="Times New Roman"/>
              <w:szCs w:val="20"/>
              <w:lang w:val="en-US" w:eastAsia="ar-SA"/>
            </w:rPr>
          </w:rPrChange>
        </w:rPr>
      </w:pPr>
      <w:del w:id="651" w:author="Microsoft Office User" w:date="2018-05-22T16:57:00Z">
        <w:r w:rsidRPr="00E56FE6" w:rsidDel="005B5479">
          <w:rPr>
            <w:rFonts w:eastAsia="MS Mincho"/>
            <w:sz w:val="20"/>
            <w:szCs w:val="20"/>
            <w:lang w:val="en-US" w:eastAsia="ar-SA"/>
            <w:rPrChange w:id="652" w:author="Microsoft Office User" w:date="2018-02-11T12:02:00Z">
              <w:rPr>
                <w:rFonts w:ascii="Liberation Mono" w:eastAsia="MS Mincho" w:hAnsi="Liberation Mono"/>
                <w:color w:val="000000"/>
                <w:sz w:val="20"/>
                <w:szCs w:val="20"/>
                <w:lang w:eastAsia="ar-SA"/>
              </w:rPr>
            </w:rPrChange>
          </w:rPr>
          <w:delText xml:space="preserve"> </w:delText>
        </w:r>
      </w:del>
      <w:r w:rsidRPr="00E56FE6">
        <w:rPr>
          <w:rFonts w:eastAsia="MS Mincho"/>
          <w:sz w:val="20"/>
          <w:szCs w:val="20"/>
          <w:lang w:val="en-US" w:eastAsia="ar-SA"/>
          <w:rPrChange w:id="653" w:author="Microsoft Office User" w:date="2018-02-11T12:02:00Z">
            <w:rPr>
              <w:rFonts w:ascii="Liberation Mono" w:eastAsia="MS Mincho" w:hAnsi="Liberation Mono"/>
              <w:color w:val="000000"/>
              <w:sz w:val="20"/>
              <w:szCs w:val="20"/>
              <w:lang w:eastAsia="ar-SA"/>
            </w:rPr>
          </w:rPrChange>
        </w:rPr>
        <w:t>[12</w:t>
      </w:r>
      <w:r w:rsidR="0055253B" w:rsidRPr="00E56FE6">
        <w:rPr>
          <w:rFonts w:eastAsia="MS Mincho"/>
          <w:sz w:val="20"/>
          <w:szCs w:val="20"/>
          <w:lang w:val="en-US" w:eastAsia="ar-SA"/>
          <w:rPrChange w:id="654" w:author="Microsoft Office User" w:date="2018-02-11T12:02:00Z">
            <w:rPr>
              <w:rFonts w:eastAsia="MS Mincho"/>
              <w:sz w:val="20"/>
              <w:szCs w:val="20"/>
              <w:lang w:eastAsia="ar-SA"/>
            </w:rPr>
          </w:rPrChange>
        </w:rPr>
        <w:t>]</w:t>
      </w:r>
      <w:r w:rsidR="0055253B" w:rsidRPr="00E56FE6">
        <w:rPr>
          <w:rFonts w:eastAsia="MS Mincho"/>
          <w:sz w:val="20"/>
          <w:szCs w:val="20"/>
          <w:lang w:val="en-US" w:eastAsia="ar-SA"/>
          <w:rPrChange w:id="655" w:author="Microsoft Office User" w:date="2018-02-11T12:02:00Z">
            <w:rPr>
              <w:rFonts w:eastAsia="MS Mincho"/>
              <w:sz w:val="20"/>
              <w:szCs w:val="20"/>
              <w:lang w:eastAsia="ar-SA"/>
            </w:rPr>
          </w:rPrChange>
        </w:rPr>
        <w:tab/>
      </w:r>
      <w:proofErr w:type="spellStart"/>
      <w:r w:rsidR="00523EAA" w:rsidRPr="00E56FE6">
        <w:rPr>
          <w:rFonts w:eastAsia="MS Mincho"/>
          <w:sz w:val="20"/>
          <w:szCs w:val="20"/>
          <w:lang w:val="en-US" w:eastAsia="ar-SA"/>
          <w:rPrChange w:id="656" w:author="Microsoft Office User" w:date="2018-02-11T12:02:00Z">
            <w:rPr>
              <w:rFonts w:eastAsia="MS Mincho"/>
              <w:sz w:val="20"/>
              <w:szCs w:val="20"/>
              <w:lang w:eastAsia="ar-SA"/>
            </w:rPr>
          </w:rPrChange>
        </w:rPr>
        <w:t>Fober</w:t>
      </w:r>
      <w:proofErr w:type="spellEnd"/>
      <w:r w:rsidR="00523EAA" w:rsidRPr="00E56FE6">
        <w:rPr>
          <w:rFonts w:eastAsia="MS Mincho"/>
          <w:sz w:val="20"/>
          <w:szCs w:val="20"/>
          <w:lang w:val="en-US" w:eastAsia="ar-SA"/>
          <w:rPrChange w:id="657" w:author="Microsoft Office User" w:date="2018-02-11T12:02:00Z">
            <w:rPr>
              <w:rFonts w:eastAsia="MS Mincho"/>
              <w:sz w:val="20"/>
              <w:szCs w:val="20"/>
              <w:lang w:eastAsia="ar-SA"/>
            </w:rPr>
          </w:rPrChange>
        </w:rPr>
        <w:t xml:space="preserve">, </w:t>
      </w:r>
      <w:del w:id="658" w:author="Utilisateur Microsoft Office" w:date="2018-02-09T11:02:00Z">
        <w:r w:rsidR="00523EAA" w:rsidRPr="00E56FE6" w:rsidDel="00BA50BE">
          <w:rPr>
            <w:rFonts w:eastAsia="MS Mincho"/>
            <w:sz w:val="20"/>
            <w:szCs w:val="20"/>
            <w:lang w:val="en-US" w:eastAsia="ar-SA"/>
            <w:rPrChange w:id="659" w:author="Microsoft Office User" w:date="2018-02-11T12:02:00Z">
              <w:rPr>
                <w:rFonts w:eastAsia="MS Mincho"/>
                <w:sz w:val="20"/>
                <w:szCs w:val="20"/>
                <w:lang w:eastAsia="ar-SA"/>
              </w:rPr>
            </w:rPrChange>
          </w:rPr>
          <w:delText xml:space="preserve">Dominique </w:delText>
        </w:r>
      </w:del>
      <w:ins w:id="660" w:author="Utilisateur Microsoft Office" w:date="2018-02-09T11:02:00Z">
        <w:r w:rsidR="00BA50BE" w:rsidRPr="00E56FE6">
          <w:rPr>
            <w:rFonts w:eastAsia="MS Mincho"/>
            <w:sz w:val="20"/>
            <w:szCs w:val="20"/>
            <w:lang w:val="en-US" w:eastAsia="ar-SA"/>
            <w:rPrChange w:id="661" w:author="Microsoft Office User" w:date="2018-02-11T12:02:00Z">
              <w:rPr>
                <w:rFonts w:eastAsia="MS Mincho"/>
                <w:sz w:val="20"/>
                <w:szCs w:val="20"/>
                <w:lang w:eastAsia="ar-SA"/>
              </w:rPr>
            </w:rPrChange>
          </w:rPr>
          <w:t>D.</w:t>
        </w:r>
      </w:ins>
      <w:ins w:id="662" w:author="Microsoft Office User" w:date="2018-05-22T17:01:00Z">
        <w:r w:rsidR="000D6D9E">
          <w:rPr>
            <w:rFonts w:eastAsia="MS Mincho"/>
            <w:sz w:val="20"/>
            <w:szCs w:val="20"/>
            <w:lang w:val="en-US" w:eastAsia="ar-SA"/>
          </w:rPr>
          <w:t>,</w:t>
        </w:r>
      </w:ins>
      <w:ins w:id="663" w:author="Utilisateur Microsoft Office" w:date="2018-02-09T11:02:00Z">
        <w:del w:id="664" w:author="Microsoft Office User" w:date="2018-05-22T17:01:00Z">
          <w:r w:rsidR="00BA50BE" w:rsidRPr="00E56FE6" w:rsidDel="000D6D9E">
            <w:rPr>
              <w:rFonts w:eastAsia="MS Mincho"/>
              <w:sz w:val="20"/>
              <w:szCs w:val="20"/>
              <w:lang w:val="en-US" w:eastAsia="ar-SA"/>
              <w:rPrChange w:id="665" w:author="Microsoft Office User" w:date="2018-02-11T12:02:00Z">
                <w:rPr>
                  <w:rFonts w:eastAsia="MS Mincho"/>
                  <w:sz w:val="20"/>
                  <w:szCs w:val="20"/>
                  <w:lang w:eastAsia="ar-SA"/>
                </w:rPr>
              </w:rPrChange>
            </w:rPr>
            <w:delText xml:space="preserve"> </w:delText>
          </w:r>
        </w:del>
      </w:ins>
      <w:del w:id="666" w:author="Microsoft Office User" w:date="2018-05-22T17:01:00Z">
        <w:r w:rsidR="00523EAA" w:rsidRPr="00E56FE6" w:rsidDel="000D6D9E">
          <w:rPr>
            <w:rFonts w:eastAsia="MS Mincho"/>
            <w:sz w:val="20"/>
            <w:szCs w:val="20"/>
            <w:lang w:val="en-US" w:eastAsia="ar-SA"/>
            <w:rPrChange w:id="667" w:author="Microsoft Office User" w:date="2018-02-11T12:02:00Z">
              <w:rPr>
                <w:rFonts w:eastAsia="MS Mincho"/>
                <w:sz w:val="20"/>
                <w:szCs w:val="20"/>
                <w:lang w:eastAsia="ar-SA"/>
              </w:rPr>
            </w:rPrChange>
          </w:rPr>
          <w:delText>;</w:delText>
        </w:r>
      </w:del>
      <w:r w:rsidR="00523EAA" w:rsidRPr="00E56FE6">
        <w:rPr>
          <w:rFonts w:eastAsia="MS Mincho"/>
          <w:sz w:val="20"/>
          <w:szCs w:val="20"/>
          <w:lang w:val="en-US" w:eastAsia="ar-SA"/>
          <w:rPrChange w:id="668" w:author="Microsoft Office User" w:date="2018-02-11T12:02:00Z">
            <w:rPr>
              <w:rFonts w:eastAsia="MS Mincho"/>
              <w:sz w:val="20"/>
              <w:szCs w:val="20"/>
              <w:lang w:eastAsia="ar-SA"/>
            </w:rPr>
          </w:rPrChange>
        </w:rPr>
        <w:t xml:space="preserve"> Bresson, </w:t>
      </w:r>
      <w:del w:id="669" w:author="Utilisateur Microsoft Office" w:date="2018-02-09T11:02:00Z">
        <w:r w:rsidR="00523EAA" w:rsidRPr="00E56FE6" w:rsidDel="00BA50BE">
          <w:rPr>
            <w:rFonts w:eastAsia="MS Mincho"/>
            <w:sz w:val="20"/>
            <w:szCs w:val="20"/>
            <w:lang w:val="en-US" w:eastAsia="ar-SA"/>
            <w:rPrChange w:id="670" w:author="Microsoft Office User" w:date="2018-02-11T12:02:00Z">
              <w:rPr>
                <w:rFonts w:eastAsia="MS Mincho"/>
                <w:sz w:val="20"/>
                <w:szCs w:val="20"/>
                <w:lang w:eastAsia="ar-SA"/>
              </w:rPr>
            </w:rPrChange>
          </w:rPr>
          <w:delText xml:space="preserve">Jean </w:delText>
        </w:r>
      </w:del>
      <w:ins w:id="671" w:author="Utilisateur Microsoft Office" w:date="2018-02-09T11:02:00Z">
        <w:r w:rsidR="00BA50BE" w:rsidRPr="00E56FE6">
          <w:rPr>
            <w:rFonts w:eastAsia="MS Mincho"/>
            <w:sz w:val="20"/>
            <w:szCs w:val="20"/>
            <w:lang w:val="en-US" w:eastAsia="ar-SA"/>
            <w:rPrChange w:id="672" w:author="Microsoft Office User" w:date="2018-02-11T12:02:00Z">
              <w:rPr>
                <w:rFonts w:eastAsia="MS Mincho"/>
                <w:sz w:val="20"/>
                <w:szCs w:val="20"/>
                <w:lang w:eastAsia="ar-SA"/>
              </w:rPr>
            </w:rPrChange>
          </w:rPr>
          <w:t>J.</w:t>
        </w:r>
      </w:ins>
      <w:ins w:id="673" w:author="Microsoft Office User" w:date="2018-05-22T17:01:00Z">
        <w:r w:rsidR="000D6D9E">
          <w:rPr>
            <w:rFonts w:eastAsia="MS Mincho"/>
            <w:sz w:val="20"/>
            <w:szCs w:val="20"/>
            <w:lang w:val="en-US" w:eastAsia="ar-SA"/>
          </w:rPr>
          <w:t>,</w:t>
        </w:r>
      </w:ins>
      <w:ins w:id="674" w:author="Utilisateur Microsoft Office" w:date="2018-02-09T11:02:00Z">
        <w:del w:id="675" w:author="Microsoft Office User" w:date="2018-05-22T17:01:00Z">
          <w:r w:rsidR="00BA50BE" w:rsidRPr="00E56FE6" w:rsidDel="000D6D9E">
            <w:rPr>
              <w:rFonts w:eastAsia="MS Mincho"/>
              <w:sz w:val="20"/>
              <w:szCs w:val="20"/>
              <w:lang w:val="en-US" w:eastAsia="ar-SA"/>
              <w:rPrChange w:id="676" w:author="Microsoft Office User" w:date="2018-02-11T12:02:00Z">
                <w:rPr>
                  <w:rFonts w:eastAsia="MS Mincho"/>
                  <w:sz w:val="20"/>
                  <w:szCs w:val="20"/>
                  <w:lang w:eastAsia="ar-SA"/>
                </w:rPr>
              </w:rPrChange>
            </w:rPr>
            <w:delText xml:space="preserve"> </w:delText>
          </w:r>
        </w:del>
      </w:ins>
      <w:del w:id="677" w:author="Microsoft Office User" w:date="2018-05-22T17:01:00Z">
        <w:r w:rsidR="00523EAA" w:rsidRPr="00E56FE6" w:rsidDel="000D6D9E">
          <w:rPr>
            <w:rFonts w:eastAsia="MS Mincho"/>
            <w:sz w:val="20"/>
            <w:szCs w:val="20"/>
            <w:lang w:val="en-US" w:eastAsia="ar-SA"/>
            <w:rPrChange w:id="678" w:author="Microsoft Office User" w:date="2018-02-11T12:02:00Z">
              <w:rPr>
                <w:rFonts w:eastAsia="MS Mincho"/>
                <w:sz w:val="20"/>
                <w:szCs w:val="20"/>
                <w:lang w:eastAsia="ar-SA"/>
              </w:rPr>
            </w:rPrChange>
          </w:rPr>
          <w:delText>;</w:delText>
        </w:r>
      </w:del>
      <w:r w:rsidR="00523EAA" w:rsidRPr="00E56FE6">
        <w:rPr>
          <w:rFonts w:eastAsia="MS Mincho"/>
          <w:sz w:val="20"/>
          <w:szCs w:val="20"/>
          <w:lang w:val="en-US" w:eastAsia="ar-SA"/>
          <w:rPrChange w:id="679" w:author="Microsoft Office User" w:date="2018-02-11T12:02:00Z">
            <w:rPr>
              <w:rFonts w:eastAsia="MS Mincho"/>
              <w:sz w:val="20"/>
              <w:szCs w:val="20"/>
              <w:lang w:eastAsia="ar-SA"/>
            </w:rPr>
          </w:rPrChange>
        </w:rPr>
        <w:t xml:space="preserve"> </w:t>
      </w:r>
      <w:proofErr w:type="spellStart"/>
      <w:r w:rsidR="00523EAA" w:rsidRPr="00E56FE6">
        <w:rPr>
          <w:rFonts w:eastAsia="MS Mincho"/>
          <w:sz w:val="20"/>
          <w:szCs w:val="20"/>
          <w:lang w:val="en-US" w:eastAsia="ar-SA"/>
          <w:rPrChange w:id="680" w:author="Microsoft Office User" w:date="2018-02-11T12:02:00Z">
            <w:rPr>
              <w:rFonts w:eastAsia="MS Mincho"/>
              <w:sz w:val="20"/>
              <w:szCs w:val="20"/>
              <w:lang w:eastAsia="ar-SA"/>
            </w:rPr>
          </w:rPrChange>
        </w:rPr>
        <w:t>Couprie</w:t>
      </w:r>
      <w:proofErr w:type="spellEnd"/>
      <w:r w:rsidR="00523EAA" w:rsidRPr="00E56FE6">
        <w:rPr>
          <w:rFonts w:eastAsia="MS Mincho"/>
          <w:sz w:val="20"/>
          <w:szCs w:val="20"/>
          <w:lang w:val="en-US" w:eastAsia="ar-SA"/>
          <w:rPrChange w:id="681" w:author="Microsoft Office User" w:date="2018-02-11T12:02:00Z">
            <w:rPr>
              <w:rFonts w:eastAsia="MS Mincho"/>
              <w:sz w:val="20"/>
              <w:szCs w:val="20"/>
              <w:lang w:eastAsia="ar-SA"/>
            </w:rPr>
          </w:rPrChange>
        </w:rPr>
        <w:t xml:space="preserve">, </w:t>
      </w:r>
      <w:del w:id="682" w:author="Utilisateur Microsoft Office" w:date="2018-02-09T11:02:00Z">
        <w:r w:rsidR="00523EAA" w:rsidRPr="00E56FE6" w:rsidDel="00BA50BE">
          <w:rPr>
            <w:rFonts w:eastAsia="MS Mincho"/>
            <w:sz w:val="20"/>
            <w:szCs w:val="20"/>
            <w:lang w:val="en-US" w:eastAsia="ar-SA"/>
            <w:rPrChange w:id="683" w:author="Microsoft Office User" w:date="2018-02-11T12:02:00Z">
              <w:rPr>
                <w:rFonts w:eastAsia="MS Mincho"/>
                <w:sz w:val="20"/>
                <w:szCs w:val="20"/>
                <w:lang w:eastAsia="ar-SA"/>
              </w:rPr>
            </w:rPrChange>
          </w:rPr>
          <w:delText xml:space="preserve">Pierre </w:delText>
        </w:r>
      </w:del>
      <w:ins w:id="684" w:author="Utilisateur Microsoft Office" w:date="2018-02-09T11:02:00Z">
        <w:r w:rsidR="00BA50BE" w:rsidRPr="00E56FE6">
          <w:rPr>
            <w:rFonts w:eastAsia="MS Mincho"/>
            <w:sz w:val="20"/>
            <w:szCs w:val="20"/>
            <w:lang w:val="en-US" w:eastAsia="ar-SA"/>
            <w:rPrChange w:id="685" w:author="Microsoft Office User" w:date="2018-02-11T12:02:00Z">
              <w:rPr>
                <w:rFonts w:eastAsia="MS Mincho"/>
                <w:sz w:val="20"/>
                <w:szCs w:val="20"/>
                <w:lang w:eastAsia="ar-SA"/>
              </w:rPr>
            </w:rPrChange>
          </w:rPr>
          <w:t>P.</w:t>
        </w:r>
      </w:ins>
      <w:ins w:id="686" w:author="Microsoft Office User" w:date="2018-05-22T17:01:00Z">
        <w:r w:rsidR="000D6D9E">
          <w:rPr>
            <w:rFonts w:eastAsia="MS Mincho"/>
            <w:sz w:val="20"/>
            <w:szCs w:val="20"/>
            <w:lang w:val="en-US" w:eastAsia="ar-SA"/>
          </w:rPr>
          <w:t xml:space="preserve">, </w:t>
        </w:r>
      </w:ins>
      <w:ins w:id="687" w:author="Utilisateur Microsoft Office" w:date="2018-02-09T11:02:00Z">
        <w:del w:id="688" w:author="Microsoft Office User" w:date="2018-05-22T17:01:00Z">
          <w:r w:rsidR="00BA50BE" w:rsidRPr="00E56FE6" w:rsidDel="000D6D9E">
            <w:rPr>
              <w:rFonts w:eastAsia="MS Mincho"/>
              <w:sz w:val="20"/>
              <w:szCs w:val="20"/>
              <w:lang w:val="en-US" w:eastAsia="ar-SA"/>
              <w:rPrChange w:id="689" w:author="Microsoft Office User" w:date="2018-02-11T12:02:00Z">
                <w:rPr>
                  <w:rFonts w:eastAsia="MS Mincho"/>
                  <w:sz w:val="20"/>
                  <w:szCs w:val="20"/>
                  <w:lang w:eastAsia="ar-SA"/>
                </w:rPr>
              </w:rPrChange>
            </w:rPr>
            <w:delText xml:space="preserve"> </w:delText>
          </w:r>
        </w:del>
      </w:ins>
      <w:del w:id="690" w:author="Microsoft Office User" w:date="2018-05-22T17:01:00Z">
        <w:r w:rsidR="00523EAA" w:rsidRPr="00E56FE6" w:rsidDel="000D6D9E">
          <w:rPr>
            <w:rFonts w:eastAsia="MS Mincho"/>
            <w:sz w:val="20"/>
            <w:szCs w:val="20"/>
            <w:lang w:val="en-US" w:eastAsia="ar-SA"/>
            <w:rPrChange w:id="691" w:author="Microsoft Office User" w:date="2018-02-11T12:02:00Z">
              <w:rPr>
                <w:rFonts w:eastAsia="MS Mincho"/>
                <w:sz w:val="20"/>
                <w:szCs w:val="20"/>
                <w:lang w:eastAsia="ar-SA"/>
              </w:rPr>
            </w:rPrChange>
          </w:rPr>
          <w:delText xml:space="preserve">; </w:delText>
        </w:r>
      </w:del>
      <w:proofErr w:type="spellStart"/>
      <w:r w:rsidR="00523EAA" w:rsidRPr="00E56FE6">
        <w:rPr>
          <w:rFonts w:eastAsia="MS Mincho"/>
          <w:sz w:val="20"/>
          <w:szCs w:val="20"/>
          <w:lang w:val="en-US" w:eastAsia="ar-SA"/>
          <w:rPrChange w:id="692" w:author="Microsoft Office User" w:date="2018-02-11T12:02:00Z">
            <w:rPr>
              <w:rFonts w:eastAsia="MS Mincho"/>
              <w:sz w:val="20"/>
              <w:szCs w:val="20"/>
              <w:lang w:eastAsia="ar-SA"/>
            </w:rPr>
          </w:rPrChange>
        </w:rPr>
        <w:t>Geslin</w:t>
      </w:r>
      <w:proofErr w:type="spellEnd"/>
      <w:r w:rsidR="00523EAA" w:rsidRPr="00E56FE6">
        <w:rPr>
          <w:rFonts w:eastAsia="MS Mincho"/>
          <w:sz w:val="20"/>
          <w:szCs w:val="20"/>
          <w:lang w:val="en-US" w:eastAsia="ar-SA"/>
          <w:rPrChange w:id="693" w:author="Microsoft Office User" w:date="2018-02-11T12:02:00Z">
            <w:rPr>
              <w:rFonts w:eastAsia="MS Mincho"/>
              <w:sz w:val="20"/>
              <w:szCs w:val="20"/>
              <w:lang w:eastAsia="ar-SA"/>
            </w:rPr>
          </w:rPrChange>
        </w:rPr>
        <w:t xml:space="preserve">, </w:t>
      </w:r>
      <w:del w:id="694" w:author="Utilisateur Microsoft Office" w:date="2018-02-09T11:02:00Z">
        <w:r w:rsidR="00523EAA" w:rsidRPr="00E56FE6" w:rsidDel="00BA50BE">
          <w:rPr>
            <w:rFonts w:eastAsia="MS Mincho"/>
            <w:sz w:val="20"/>
            <w:szCs w:val="20"/>
            <w:lang w:val="en-US" w:eastAsia="ar-SA"/>
            <w:rPrChange w:id="695" w:author="Microsoft Office User" w:date="2018-02-11T12:02:00Z">
              <w:rPr>
                <w:rFonts w:eastAsia="MS Mincho"/>
                <w:sz w:val="20"/>
                <w:szCs w:val="20"/>
                <w:lang w:eastAsia="ar-SA"/>
              </w:rPr>
            </w:rPrChange>
          </w:rPr>
          <w:delText xml:space="preserve">Yann </w:delText>
        </w:r>
      </w:del>
      <w:ins w:id="696" w:author="Utilisateur Microsoft Office" w:date="2018-02-09T11:02:00Z">
        <w:r w:rsidR="00BA50BE" w:rsidRPr="00E56FE6">
          <w:rPr>
            <w:rFonts w:eastAsia="MS Mincho"/>
            <w:sz w:val="20"/>
            <w:szCs w:val="20"/>
            <w:lang w:val="en-US" w:eastAsia="ar-SA"/>
            <w:rPrChange w:id="697" w:author="Microsoft Office User" w:date="2018-02-11T12:02:00Z">
              <w:rPr>
                <w:rFonts w:eastAsia="MS Mincho"/>
                <w:sz w:val="20"/>
                <w:szCs w:val="20"/>
                <w:lang w:eastAsia="ar-SA"/>
              </w:rPr>
            </w:rPrChange>
          </w:rPr>
          <w:t xml:space="preserve">Y. </w:t>
        </w:r>
      </w:ins>
      <w:r w:rsidR="00523EAA" w:rsidRPr="00E56FE6">
        <w:rPr>
          <w:rFonts w:eastAsia="MS Mincho"/>
          <w:sz w:val="20"/>
          <w:szCs w:val="20"/>
          <w:lang w:val="en-US" w:eastAsia="ar-SA"/>
          <w:rPrChange w:id="698" w:author="Microsoft Office User" w:date="2018-02-11T12:02:00Z">
            <w:rPr>
              <w:rFonts w:eastAsia="MS Mincho"/>
              <w:sz w:val="20"/>
              <w:szCs w:val="20"/>
              <w:lang w:eastAsia="ar-SA"/>
            </w:rPr>
          </w:rPrChange>
        </w:rPr>
        <w:t>(2015).</w:t>
      </w:r>
      <w:r w:rsidR="00523EAA" w:rsidRPr="00E56FE6">
        <w:rPr>
          <w:rFonts w:eastAsia="MS Mincho"/>
          <w:i/>
          <w:sz w:val="20"/>
          <w:szCs w:val="20"/>
          <w:lang w:val="en-US" w:eastAsia="ar-SA"/>
          <w:rPrChange w:id="699" w:author="Microsoft Office User" w:date="2018-02-11T12:02:00Z">
            <w:rPr>
              <w:rFonts w:eastAsia="MS Mincho"/>
              <w:i/>
              <w:sz w:val="20"/>
              <w:szCs w:val="20"/>
              <w:lang w:eastAsia="ar-SA"/>
            </w:rPr>
          </w:rPrChange>
        </w:rPr>
        <w:t xml:space="preserve"> </w:t>
      </w:r>
      <w:r w:rsidR="00523EAA" w:rsidRPr="0055253B">
        <w:rPr>
          <w:rFonts w:eastAsia="MS Mincho"/>
          <w:i/>
          <w:sz w:val="20"/>
          <w:szCs w:val="20"/>
          <w:lang w:eastAsia="ar-SA"/>
        </w:rPr>
        <w:t>Les nouveaux espaces de la notation musicale</w:t>
      </w:r>
      <w:del w:id="700" w:author="Utilisateur Microsoft Office" w:date="2018-02-09T11:02:00Z">
        <w:r w:rsidR="00523EAA" w:rsidRPr="0055253B" w:rsidDel="00BA50BE">
          <w:rPr>
            <w:rFonts w:eastAsia="MS Mincho"/>
            <w:i/>
            <w:sz w:val="20"/>
            <w:szCs w:val="20"/>
            <w:lang w:eastAsia="ar-SA"/>
          </w:rPr>
          <w:delText xml:space="preserve"> </w:delText>
        </w:r>
      </w:del>
      <w:r w:rsidR="00523EAA" w:rsidRPr="0055253B">
        <w:rPr>
          <w:rFonts w:eastAsia="MS Mincho"/>
          <w:i/>
          <w:sz w:val="20"/>
          <w:szCs w:val="20"/>
          <w:lang w:eastAsia="ar-SA"/>
        </w:rPr>
        <w:t xml:space="preserve">: </w:t>
      </w:r>
      <w:r w:rsidR="00523EAA" w:rsidRPr="0055253B">
        <w:rPr>
          <w:rFonts w:eastAsia="MS Mincho"/>
          <w:i/>
          <w:sz w:val="20"/>
          <w:szCs w:val="20"/>
          <w:lang w:eastAsia="ar-SA"/>
        </w:rPr>
        <w:t>Groupe de travail AFIM</w:t>
      </w:r>
      <w:r w:rsidR="00523EAA" w:rsidRPr="00FF36F3">
        <w:rPr>
          <w:rFonts w:eastAsia="MS Mincho"/>
          <w:sz w:val="20"/>
          <w:szCs w:val="20"/>
          <w:lang w:eastAsia="ar-SA"/>
        </w:rPr>
        <w:t xml:space="preserve">. </w:t>
      </w:r>
      <w:ins w:id="701" w:author="LPottier" w:date="2018-05-28T16:04:00Z">
        <w:r w:rsidR="000708D7">
          <w:rPr>
            <w:rFonts w:eastAsia="MS Mincho"/>
            <w:sz w:val="20"/>
            <w:szCs w:val="20"/>
            <w:lang w:eastAsia="ar-SA"/>
          </w:rPr>
          <w:t xml:space="preserve">In </w:t>
        </w:r>
      </w:ins>
      <w:ins w:id="702" w:author="LPottier" w:date="2018-05-28T16:03:00Z">
        <w:r w:rsidR="000708D7" w:rsidRPr="00FF36F3">
          <w:rPr>
            <w:rFonts w:eastAsia="MS Mincho"/>
            <w:sz w:val="20"/>
            <w:szCs w:val="20"/>
            <w:lang w:eastAsia="ar-SA"/>
          </w:rPr>
          <w:t xml:space="preserve">Actes des </w:t>
        </w:r>
      </w:ins>
      <w:r w:rsidR="00523EAA" w:rsidRPr="00FF36F3">
        <w:rPr>
          <w:rFonts w:eastAsia="MS Mincho"/>
          <w:sz w:val="20"/>
          <w:szCs w:val="20"/>
          <w:lang w:eastAsia="ar-SA"/>
        </w:rPr>
        <w:t>Jo</w:t>
      </w:r>
      <w:r w:rsidR="00094EB9" w:rsidRPr="00FF36F3">
        <w:rPr>
          <w:rFonts w:eastAsia="MS Mincho"/>
          <w:sz w:val="20"/>
          <w:szCs w:val="20"/>
          <w:lang w:eastAsia="ar-SA"/>
        </w:rPr>
        <w:t>urnées d'Informatique Musicale</w:t>
      </w:r>
      <w:r w:rsidR="00523EAA" w:rsidRPr="00FF36F3">
        <w:rPr>
          <w:rFonts w:eastAsia="MS Mincho"/>
          <w:sz w:val="20"/>
          <w:szCs w:val="20"/>
          <w:lang w:eastAsia="ar-SA"/>
        </w:rPr>
        <w:t>, Montréal, Canada</w:t>
      </w:r>
      <w:del w:id="703" w:author="LPottier" w:date="2018-05-28T16:04:00Z">
        <w:r w:rsidR="00523EAA" w:rsidRPr="00FF36F3" w:rsidDel="000708D7">
          <w:rPr>
            <w:rFonts w:eastAsia="MS Mincho"/>
            <w:sz w:val="20"/>
            <w:szCs w:val="20"/>
            <w:lang w:eastAsia="ar-SA"/>
          </w:rPr>
          <w:delText xml:space="preserve">. </w:delText>
        </w:r>
      </w:del>
      <w:ins w:id="704" w:author="LPottier" w:date="2018-05-28T16:04:00Z">
        <w:r w:rsidR="000708D7" w:rsidRPr="00FF36F3">
          <w:rPr>
            <w:rFonts w:eastAsia="MS Mincho"/>
            <w:sz w:val="20"/>
            <w:szCs w:val="20"/>
            <w:lang w:eastAsia="ar-SA"/>
          </w:rPr>
          <w:t>.</w:t>
        </w:r>
        <w:r w:rsidR="000708D7">
          <w:rPr>
            <w:rFonts w:eastAsia="MS Mincho"/>
            <w:sz w:val="20"/>
            <w:szCs w:val="20"/>
            <w:lang w:eastAsia="ar-SA"/>
          </w:rPr>
          <w:t xml:space="preserve"> </w:t>
        </w:r>
        <w:r w:rsidR="000708D7">
          <w:rPr>
            <w:rFonts w:eastAsia="MS Mincho"/>
            <w:sz w:val="20"/>
            <w:szCs w:val="20"/>
            <w:lang w:eastAsia="ar-SA"/>
          </w:rPr>
          <w:br/>
        </w:r>
      </w:ins>
      <w:r w:rsidR="00523EAA" w:rsidRPr="00FF36F3">
        <w:rPr>
          <w:rFonts w:eastAsia="MS Mincho"/>
          <w:sz w:val="20"/>
          <w:szCs w:val="20"/>
          <w:lang w:eastAsia="ar-SA"/>
        </w:rPr>
        <w:t>(</w:t>
      </w:r>
      <w:del w:id="705" w:author="LPottier" w:date="2018-05-28T16:03:00Z">
        <w:r w:rsidR="00BB5BED" w:rsidDel="000708D7">
          <w:rPr>
            <w:rStyle w:val="Hyperlink"/>
            <w:rFonts w:ascii="Times New Roman" w:eastAsia="MS Mincho" w:hAnsi="Times New Roman"/>
            <w:szCs w:val="20"/>
            <w:lang w:eastAsia="ar-SA"/>
          </w:rPr>
          <w:fldChar w:fldCharType="begin"/>
        </w:r>
        <w:r w:rsidR="00BB5BED" w:rsidDel="000708D7">
          <w:rPr>
            <w:rStyle w:val="Hyperlink"/>
            <w:rFonts w:ascii="Times New Roman" w:eastAsia="MS Mincho" w:hAnsi="Times New Roman"/>
            <w:szCs w:val="20"/>
            <w:lang w:eastAsia="ar-SA"/>
          </w:rPr>
          <w:delInstrText xml:space="preserve"> HYPERLINK "http://jim2015.oicrm.org/)</w:delInstrText>
        </w:r>
        <w:r w:rsidR="00BB5BED" w:rsidDel="000708D7">
          <w:rPr>
            <w:rStyle w:val="Hyperlink"/>
            <w:rFonts w:ascii="Times New Roman" w:eastAsia="MS Mincho" w:hAnsi="Times New Roman"/>
            <w:szCs w:val="20"/>
            <w:lang w:eastAsia="ar-SA"/>
          </w:rPr>
          <w:delInstrText>〈</w:delInstrText>
        </w:r>
        <w:r w:rsidR="00BB5BED" w:rsidDel="000708D7">
          <w:rPr>
            <w:rStyle w:val="Hyperlink"/>
            <w:rFonts w:ascii="Times New Roman" w:eastAsia="MS Mincho" w:hAnsi="Times New Roman"/>
            <w:szCs w:val="20"/>
            <w:lang w:eastAsia="ar-SA"/>
          </w:rPr>
          <w:delInstrText>hal-01160759v2</w:delInstrText>
        </w:r>
        <w:r w:rsidR="00BB5BED" w:rsidDel="000708D7">
          <w:rPr>
            <w:rStyle w:val="Hyperlink"/>
            <w:rFonts w:ascii="Times New Roman" w:eastAsia="MS Mincho" w:hAnsi="Times New Roman"/>
            <w:szCs w:val="20"/>
            <w:lang w:eastAsia="ar-SA"/>
          </w:rPr>
          <w:delInstrText>〉</w:delInstrText>
        </w:r>
        <w:r w:rsidR="00BB5BED" w:rsidDel="000708D7">
          <w:rPr>
            <w:rStyle w:val="Hyperlink"/>
            <w:rFonts w:ascii="Times New Roman" w:eastAsia="MS Mincho" w:hAnsi="Times New Roman"/>
            <w:szCs w:val="20"/>
            <w:lang w:eastAsia="ar-SA"/>
          </w:rPr>
          <w:delInstrText xml:space="preserve">" </w:delInstrText>
        </w:r>
        <w:r w:rsidR="00BB5BED" w:rsidDel="000708D7">
          <w:rPr>
            <w:rStyle w:val="Hyperlink"/>
            <w:rFonts w:ascii="Times New Roman" w:eastAsia="MS Mincho" w:hAnsi="Times New Roman"/>
            <w:szCs w:val="20"/>
            <w:lang w:eastAsia="ar-SA"/>
          </w:rPr>
          <w:fldChar w:fldCharType="separate"/>
        </w:r>
        <w:r w:rsidR="009806AE" w:rsidRPr="000708D7" w:rsidDel="000708D7">
          <w:rPr>
            <w:rStyle w:val="Hyperlink"/>
            <w:rFonts w:ascii="Times New Roman" w:eastAsia="MS Mincho" w:hAnsi="Times New Roman"/>
            <w:szCs w:val="20"/>
            <w:lang w:eastAsia="ar-SA"/>
          </w:rPr>
          <w:delText>http://jim2015.oicrm.org/)</w:delText>
        </w:r>
        <w:r w:rsidR="009806AE" w:rsidRPr="000708D7" w:rsidDel="000708D7">
          <w:rPr>
            <w:rStyle w:val="Hyperlink"/>
            <w:rFonts w:ascii="Times New Roman" w:eastAsia="MS Mincho" w:hAnsi="Times New Roman"/>
            <w:szCs w:val="20"/>
            <w:lang w:val="en-US" w:eastAsia="ar-SA"/>
          </w:rPr>
          <w:delText>〈</w:delText>
        </w:r>
        <w:r w:rsidR="009806AE" w:rsidRPr="000708D7" w:rsidDel="000708D7">
          <w:rPr>
            <w:rStyle w:val="Hyperlink"/>
            <w:rFonts w:ascii="Times New Roman" w:eastAsia="MS Mincho" w:hAnsi="Times New Roman"/>
            <w:szCs w:val="20"/>
            <w:lang w:eastAsia="ar-SA"/>
          </w:rPr>
          <w:delText>hal-01160759v2</w:delText>
        </w:r>
        <w:r w:rsidR="009806AE" w:rsidRPr="000708D7" w:rsidDel="000708D7">
          <w:rPr>
            <w:rStyle w:val="Hyperlink"/>
            <w:rFonts w:ascii="Times New Roman" w:eastAsia="MS Mincho" w:hAnsi="Times New Roman"/>
            <w:szCs w:val="20"/>
            <w:lang w:val="en-US" w:eastAsia="ar-SA"/>
          </w:rPr>
          <w:delText>〉</w:delText>
        </w:r>
        <w:r w:rsidR="00BB5BED" w:rsidDel="000708D7">
          <w:rPr>
            <w:rStyle w:val="Hyperlink"/>
            <w:rFonts w:ascii="Times New Roman" w:eastAsia="MS Mincho" w:hAnsi="Times New Roman"/>
            <w:szCs w:val="20"/>
            <w:lang w:val="en-US" w:eastAsia="ar-SA"/>
          </w:rPr>
          <w:fldChar w:fldCharType="end"/>
        </w:r>
      </w:del>
      <w:ins w:id="706" w:author="LPottier" w:date="2018-05-28T16:04:00Z">
        <w:r w:rsidR="000708D7">
          <w:rPr>
            <w:rStyle w:val="Hyperlink"/>
            <w:rFonts w:ascii="Times New Roman" w:eastAsia="MS Mincho" w:hAnsi="Times New Roman"/>
            <w:szCs w:val="20"/>
            <w:lang w:eastAsia="ar-SA"/>
          </w:rPr>
          <w:fldChar w:fldCharType="begin"/>
        </w:r>
        <w:r w:rsidR="000708D7">
          <w:rPr>
            <w:rStyle w:val="Hyperlink"/>
            <w:rFonts w:ascii="Times New Roman" w:eastAsia="MS Mincho" w:hAnsi="Times New Roman"/>
            <w:szCs w:val="20"/>
            <w:lang w:eastAsia="ar-SA"/>
          </w:rPr>
          <w:instrText xml:space="preserve"> HYPERLINK "</w:instrText>
        </w:r>
      </w:ins>
      <w:ins w:id="707" w:author="LPottier" w:date="2018-05-28T16:03:00Z">
        <w:r w:rsidR="000708D7" w:rsidRPr="000708D7">
          <w:rPr>
            <w:rStyle w:val="Hyperlink"/>
            <w:rFonts w:ascii="Times New Roman" w:eastAsia="MS Mincho" w:hAnsi="Times New Roman"/>
            <w:szCs w:val="20"/>
            <w:lang w:eastAsia="ar-SA"/>
          </w:rPr>
          <w:instrText>http://jim2015.oicrm.org/</w:instrText>
        </w:r>
      </w:ins>
      <w:ins w:id="708" w:author="LPottier" w:date="2018-05-28T16:04:00Z">
        <w:r w:rsidR="000708D7">
          <w:rPr>
            <w:rStyle w:val="Hyperlink"/>
            <w:rFonts w:ascii="Times New Roman" w:eastAsia="MS Mincho" w:hAnsi="Times New Roman"/>
            <w:szCs w:val="20"/>
            <w:lang w:eastAsia="ar-SA"/>
          </w:rPr>
          <w:instrText xml:space="preserve">" </w:instrText>
        </w:r>
        <w:r w:rsidR="000708D7">
          <w:rPr>
            <w:rStyle w:val="Hyperlink"/>
            <w:rFonts w:ascii="Times New Roman" w:eastAsia="MS Mincho" w:hAnsi="Times New Roman"/>
            <w:szCs w:val="20"/>
            <w:lang w:eastAsia="ar-SA"/>
          </w:rPr>
          <w:fldChar w:fldCharType="separate"/>
        </w:r>
      </w:ins>
      <w:ins w:id="709" w:author="LPottier" w:date="2018-05-28T16:03:00Z">
        <w:r w:rsidR="000708D7" w:rsidRPr="00FB3F34">
          <w:rPr>
            <w:rStyle w:val="Hyperlink"/>
            <w:rFonts w:ascii="Times New Roman" w:eastAsia="MS Mincho" w:hAnsi="Times New Roman"/>
            <w:szCs w:val="20"/>
            <w:lang w:eastAsia="ar-SA"/>
          </w:rPr>
          <w:t>http://jim2015.oicrm.org/</w:t>
        </w:r>
      </w:ins>
      <w:ins w:id="710" w:author="LPottier" w:date="2018-05-28T16:04:00Z">
        <w:r w:rsidR="000708D7">
          <w:rPr>
            <w:rStyle w:val="Hyperlink"/>
            <w:rFonts w:ascii="Times New Roman" w:eastAsia="MS Mincho" w:hAnsi="Times New Roman"/>
            <w:szCs w:val="20"/>
            <w:lang w:eastAsia="ar-SA"/>
          </w:rPr>
          <w:fldChar w:fldCharType="end"/>
        </w:r>
      </w:ins>
      <w:ins w:id="711" w:author="LPottier" w:date="2018-05-28T16:03:00Z">
        <w:r w:rsidR="000708D7" w:rsidRPr="000708D7">
          <w:rPr>
            <w:rStyle w:val="Hyperlink"/>
            <w:rFonts w:ascii="Times New Roman" w:eastAsia="MS Mincho" w:hAnsi="Times New Roman"/>
            <w:szCs w:val="20"/>
            <w:lang w:eastAsia="ar-SA"/>
          </w:rPr>
          <w:t>)</w:t>
        </w:r>
      </w:ins>
      <w:ins w:id="712" w:author="LPottier" w:date="2018-05-28T16:04:00Z">
        <w:r w:rsidR="000708D7">
          <w:rPr>
            <w:rStyle w:val="Hyperlink"/>
            <w:rFonts w:ascii="Times New Roman" w:eastAsia="MS Mincho" w:hAnsi="Times New Roman"/>
            <w:szCs w:val="20"/>
            <w:lang w:eastAsia="ar-SA"/>
          </w:rPr>
          <w:t xml:space="preserve"> </w:t>
        </w:r>
        <w:r w:rsidR="000708D7" w:rsidRPr="00F97EF0">
          <w:rPr>
            <w:rStyle w:val="Hyperlink"/>
            <w:rFonts w:ascii="Times New Roman" w:eastAsia="MS Mincho" w:hAnsi="Times New Roman"/>
            <w:szCs w:val="20"/>
            <w:lang w:eastAsia="ar-SA"/>
            <w:rPrChange w:id="713" w:author="Microsoft Office User" w:date="2018-06-02T22:54:00Z">
              <w:rPr>
                <w:rStyle w:val="Hyperlink"/>
                <w:rFonts w:ascii="Times New Roman" w:eastAsia="MS Mincho" w:hAnsi="Times New Roman"/>
                <w:szCs w:val="20"/>
                <w:lang w:val="en-US" w:eastAsia="ar-SA"/>
              </w:rPr>
            </w:rPrChange>
          </w:rPr>
          <w:t>&lt;</w:t>
        </w:r>
      </w:ins>
      <w:ins w:id="714" w:author="LPottier" w:date="2018-05-28T16:03:00Z">
        <w:r w:rsidR="000708D7" w:rsidRPr="000708D7">
          <w:rPr>
            <w:rStyle w:val="Hyperlink"/>
            <w:rFonts w:ascii="Times New Roman" w:eastAsia="MS Mincho" w:hAnsi="Times New Roman"/>
            <w:szCs w:val="20"/>
            <w:lang w:eastAsia="ar-SA"/>
          </w:rPr>
          <w:t>hal-01160759v2</w:t>
        </w:r>
        <w:r w:rsidR="000708D7" w:rsidRPr="000708D7">
          <w:rPr>
            <w:rStyle w:val="Hyperlink"/>
            <w:rFonts w:ascii="Times New Roman" w:eastAsia="MS Mincho" w:hAnsi="Times New Roman"/>
            <w:szCs w:val="20"/>
            <w:lang w:val="en-US" w:eastAsia="ar-SA"/>
          </w:rPr>
          <w:t>〉</w:t>
        </w:r>
      </w:ins>
    </w:p>
    <w:p w14:paraId="3B440E05" w14:textId="1F70D493" w:rsidR="00BA50BE" w:rsidRPr="00FF36F3" w:rsidDel="00E56FE6" w:rsidRDefault="00BA50BE" w:rsidP="00D85C25">
      <w:pPr>
        <w:pStyle w:val="BodyText"/>
        <w:tabs>
          <w:tab w:val="num" w:pos="170"/>
        </w:tabs>
        <w:suppressAutoHyphens/>
        <w:spacing w:before="120" w:line="252" w:lineRule="auto"/>
        <w:ind w:left="397" w:hanging="397"/>
        <w:jc w:val="both"/>
        <w:rPr>
          <w:del w:id="715" w:author="Microsoft Office User" w:date="2018-02-11T12:02:00Z"/>
          <w:rFonts w:eastAsia="MS Mincho"/>
          <w:sz w:val="20"/>
          <w:szCs w:val="20"/>
          <w:lang w:eastAsia="ar-SA"/>
        </w:rPr>
      </w:pPr>
      <w:ins w:id="716" w:author="Utilisateur Microsoft Office" w:date="2018-02-09T11:02:00Z">
        <w:del w:id="717" w:author="Microsoft Office User" w:date="2018-02-11T12:02:00Z">
          <w:r w:rsidRPr="00E56FE6" w:rsidDel="00E56FE6">
            <w:rPr>
              <w:rStyle w:val="Hyperlink"/>
              <w:rFonts w:ascii="Times New Roman" w:eastAsia="MS Mincho" w:hAnsi="Times New Roman"/>
              <w:szCs w:val="20"/>
              <w:lang w:eastAsia="ar-SA"/>
              <w:rPrChange w:id="718" w:author="Microsoft Office User" w:date="2018-02-11T12:02:00Z">
                <w:rPr>
                  <w:rStyle w:val="Hyperlink"/>
                  <w:rFonts w:ascii="Times New Roman" w:eastAsia="MS Mincho" w:hAnsi="Times New Roman"/>
                  <w:szCs w:val="20"/>
                  <w:lang w:val="en-US" w:eastAsia="ar-SA"/>
                </w:rPr>
              </w:rPrChange>
            </w:rPr>
            <w:delText>Si les deux dernières références ne figurant pas dans le texte autant les supprimer</w:delText>
          </w:r>
        </w:del>
      </w:ins>
    </w:p>
    <w:p w14:paraId="3CDAB07B" w14:textId="4697C493" w:rsidR="00523EAA" w:rsidRPr="00FF36F3" w:rsidDel="00E56FE6" w:rsidRDefault="00523EAA" w:rsidP="00094EB9">
      <w:pPr>
        <w:ind w:left="426" w:hanging="426"/>
        <w:rPr>
          <w:del w:id="719" w:author="Microsoft Office User" w:date="2018-02-11T12:02:00Z"/>
          <w:rFonts w:eastAsia="MS Mincho"/>
          <w:sz w:val="20"/>
          <w:szCs w:val="20"/>
          <w:lang w:eastAsia="ar-SA"/>
        </w:rPr>
      </w:pPr>
    </w:p>
    <w:p w14:paraId="2CB13048" w14:textId="5CC987F5" w:rsidR="0055253B" w:rsidRPr="00064FF3" w:rsidDel="00E56FE6" w:rsidRDefault="0055253B" w:rsidP="00D85C25">
      <w:pPr>
        <w:pStyle w:val="BodyText"/>
        <w:tabs>
          <w:tab w:val="num" w:pos="170"/>
        </w:tabs>
        <w:suppressAutoHyphens/>
        <w:spacing w:before="120" w:line="252" w:lineRule="auto"/>
        <w:ind w:left="397" w:hanging="397"/>
        <w:jc w:val="both"/>
        <w:rPr>
          <w:del w:id="720" w:author="Microsoft Office User" w:date="2018-02-11T12:02:00Z"/>
          <w:rFonts w:eastAsia="MS Mincho"/>
          <w:sz w:val="20"/>
          <w:szCs w:val="20"/>
          <w:lang w:eastAsia="ar-SA"/>
        </w:rPr>
      </w:pPr>
      <w:del w:id="721" w:author="Microsoft Office User" w:date="2018-02-11T12:02:00Z">
        <w:r w:rsidRPr="00E56FE6" w:rsidDel="00E56FE6">
          <w:rPr>
            <w:rFonts w:eastAsia="MS Mincho"/>
            <w:sz w:val="20"/>
            <w:szCs w:val="20"/>
            <w:lang w:eastAsia="ar-SA"/>
            <w:rPrChange w:id="722" w:author="Microsoft Office User" w:date="2018-02-11T12:02:00Z">
              <w:rPr>
                <w:rFonts w:eastAsia="MS Mincho"/>
                <w:sz w:val="20"/>
                <w:szCs w:val="20"/>
                <w:lang w:val="en-US" w:eastAsia="ar-SA"/>
              </w:rPr>
            </w:rPrChange>
          </w:rPr>
          <w:delText xml:space="preserve">Bonardi, A. and Barthelemy, J. (2008). </w:delText>
        </w:r>
        <w:r w:rsidRPr="00E56FE6" w:rsidDel="00E56FE6">
          <w:rPr>
            <w:rFonts w:eastAsia="MS Mincho"/>
            <w:i/>
            <w:sz w:val="20"/>
            <w:szCs w:val="20"/>
            <w:lang w:eastAsia="ar-SA"/>
            <w:rPrChange w:id="723" w:author="Microsoft Office User" w:date="2018-02-11T12:02:00Z">
              <w:rPr>
                <w:rFonts w:eastAsia="MS Mincho"/>
                <w:i/>
                <w:sz w:val="20"/>
                <w:szCs w:val="20"/>
                <w:lang w:val="en-US" w:eastAsia="ar-SA"/>
              </w:rPr>
            </w:rPrChange>
          </w:rPr>
          <w:delText>The preservation, emulation, migration, and virtualization of live electronics for performing arts: An overview of musical and technical issues</w:delText>
        </w:r>
        <w:r w:rsidRPr="00E56FE6" w:rsidDel="00E56FE6">
          <w:rPr>
            <w:rFonts w:eastAsia="MS Mincho"/>
            <w:sz w:val="20"/>
            <w:szCs w:val="20"/>
            <w:lang w:eastAsia="ar-SA"/>
            <w:rPrChange w:id="724" w:author="Microsoft Office User" w:date="2018-02-11T12:02:00Z">
              <w:rPr>
                <w:rFonts w:eastAsia="MS Mincho"/>
                <w:sz w:val="20"/>
                <w:szCs w:val="20"/>
                <w:lang w:val="en-US" w:eastAsia="ar-SA"/>
              </w:rPr>
            </w:rPrChange>
          </w:rPr>
          <w:delText xml:space="preserve">. </w:delText>
        </w:r>
        <w:r w:rsidRPr="00064FF3" w:rsidDel="00E56FE6">
          <w:rPr>
            <w:rFonts w:eastAsia="MS Mincho"/>
            <w:sz w:val="20"/>
            <w:szCs w:val="20"/>
            <w:lang w:eastAsia="ar-SA"/>
          </w:rPr>
          <w:delText xml:space="preserve">ACM J. Comput. Cultur. Heritage 1, 1, Article 6 (June 08), 16 p. </w:delText>
        </w:r>
      </w:del>
    </w:p>
    <w:p w14:paraId="24960C94" w14:textId="3A719B05" w:rsidR="007862BA" w:rsidDel="00E56FE6" w:rsidRDefault="007862BA" w:rsidP="0055253B">
      <w:pPr>
        <w:pStyle w:val="NormalWeb"/>
        <w:ind w:left="426" w:hanging="426"/>
        <w:rPr>
          <w:del w:id="725" w:author="Microsoft Office User" w:date="2018-02-11T12:02:00Z"/>
          <w:rFonts w:eastAsia="MS Mincho"/>
          <w:sz w:val="20"/>
          <w:szCs w:val="20"/>
          <w:lang w:eastAsia="ar-SA"/>
        </w:rPr>
      </w:pPr>
    </w:p>
    <w:p w14:paraId="2B6D5C1D" w14:textId="0F66FC01" w:rsidR="0055253B" w:rsidDel="00E56FE6" w:rsidRDefault="0055253B" w:rsidP="0055253B">
      <w:pPr>
        <w:pStyle w:val="NormalWeb"/>
        <w:ind w:left="426" w:hanging="426"/>
        <w:rPr>
          <w:del w:id="726" w:author="Microsoft Office User" w:date="2018-02-11T12:02:00Z"/>
          <w:rFonts w:eastAsia="MS Mincho"/>
          <w:sz w:val="20"/>
          <w:szCs w:val="20"/>
          <w:lang w:eastAsia="ar-SA"/>
        </w:rPr>
      </w:pPr>
      <w:del w:id="727" w:author="Microsoft Office User" w:date="2018-02-11T12:02:00Z">
        <w:r w:rsidRPr="00FF36F3" w:rsidDel="00E56FE6">
          <w:rPr>
            <w:rFonts w:eastAsia="MS Mincho"/>
            <w:sz w:val="20"/>
            <w:szCs w:val="20"/>
            <w:lang w:eastAsia="ar-SA"/>
          </w:rPr>
          <w:delText xml:space="preserve">Pottier, L. (2015), </w:delText>
        </w:r>
        <w:r w:rsidRPr="0055253B" w:rsidDel="00E56FE6">
          <w:rPr>
            <w:rFonts w:eastAsia="MS Mincho"/>
            <w:i/>
            <w:sz w:val="20"/>
            <w:szCs w:val="20"/>
            <w:lang w:eastAsia="ar-SA"/>
          </w:rPr>
          <w:delText>L'évolution des outils technologiques pour la musique électronique, en rapport avec la pérennité des œuvres. Constat, propositions</w:delText>
        </w:r>
        <w:r w:rsidRPr="00FF36F3" w:rsidDel="00E56FE6">
          <w:rPr>
            <w:rFonts w:eastAsia="MS Mincho"/>
            <w:sz w:val="20"/>
            <w:szCs w:val="20"/>
            <w:lang w:eastAsia="ar-SA"/>
          </w:rPr>
          <w:delText>, In E-Formes 3, Les frontières de l'œuvre numérique, dir. A. Saemmer, Saint-Etienne, PUSE, p.245-261.</w:delText>
        </w:r>
      </w:del>
    </w:p>
    <w:p w14:paraId="1D738FEA" w14:textId="7C73DC75" w:rsidR="0055253B" w:rsidRPr="007862BA" w:rsidDel="00E56FE6" w:rsidRDefault="00717760" w:rsidP="0055253B">
      <w:pPr>
        <w:pStyle w:val="NormalWeb"/>
        <w:rPr>
          <w:del w:id="728" w:author="Microsoft Office User" w:date="2018-02-11T12:02:00Z"/>
          <w:rFonts w:eastAsia="MS Mincho"/>
          <w:sz w:val="20"/>
          <w:szCs w:val="20"/>
          <w:lang w:eastAsia="ar-SA"/>
        </w:rPr>
      </w:pPr>
      <w:del w:id="729" w:author="Microsoft Office User" w:date="2018-02-11T12:02:00Z">
        <w:r w:rsidDel="00E56FE6">
          <w:fldChar w:fldCharType="begin"/>
        </w:r>
        <w:r w:rsidDel="00E56FE6">
          <w:delInstrText xml:space="preserve"> HYPERLINK "http://architexte.ircam.fr/textes/Lemouton09b/index.p" </w:delInstrText>
        </w:r>
        <w:r w:rsidDel="00E56FE6">
          <w:fldChar w:fldCharType="separate"/>
        </w:r>
        <w:r w:rsidR="0055253B" w:rsidRPr="007862BA" w:rsidDel="00E56FE6">
          <w:rPr>
            <w:rStyle w:val="Hyperlink"/>
            <w:rFonts w:ascii="Times New Roman" w:eastAsia="MS Mincho" w:hAnsi="Times New Roman"/>
            <w:szCs w:val="20"/>
            <w:lang w:eastAsia="ar-SA"/>
          </w:rPr>
          <w:delText>http://architexte.ircam.fr/textes/Lemouton09b/index.p</w:delText>
        </w:r>
        <w:r w:rsidDel="00E56FE6">
          <w:rPr>
            <w:rStyle w:val="Hyperlink"/>
            <w:rFonts w:ascii="Times New Roman" w:eastAsia="MS Mincho" w:hAnsi="Times New Roman"/>
            <w:szCs w:val="20"/>
            <w:lang w:eastAsia="ar-SA"/>
          </w:rPr>
          <w:fldChar w:fldCharType="end"/>
        </w:r>
      </w:del>
    </w:p>
    <w:p w14:paraId="7564D381" w14:textId="03DD80B3" w:rsidR="0055253B" w:rsidRPr="00FF36F3" w:rsidDel="00E56FE6" w:rsidRDefault="0055253B" w:rsidP="0055253B">
      <w:pPr>
        <w:pStyle w:val="NormalWeb"/>
        <w:ind w:left="426" w:hanging="426"/>
        <w:rPr>
          <w:del w:id="730" w:author="Microsoft Office User" w:date="2018-02-11T12:02:00Z"/>
          <w:rFonts w:eastAsia="MS Mincho"/>
          <w:sz w:val="20"/>
          <w:szCs w:val="20"/>
          <w:lang w:eastAsia="ar-SA"/>
        </w:rPr>
      </w:pPr>
    </w:p>
    <w:p w14:paraId="3812F15A" w14:textId="77777777" w:rsidR="0055253B" w:rsidRPr="007862BA" w:rsidRDefault="0055253B" w:rsidP="0055253B">
      <w:pPr>
        <w:pStyle w:val="BodyText"/>
        <w:tabs>
          <w:tab w:val="num" w:pos="170"/>
        </w:tabs>
        <w:suppressAutoHyphens/>
        <w:spacing w:before="120" w:line="252" w:lineRule="auto"/>
        <w:ind w:left="397" w:hanging="397"/>
        <w:jc w:val="both"/>
        <w:rPr>
          <w:rFonts w:eastAsia="MS Mincho"/>
          <w:sz w:val="20"/>
          <w:szCs w:val="20"/>
          <w:lang w:eastAsia="ar-SA"/>
        </w:rPr>
      </w:pPr>
    </w:p>
    <w:p w14:paraId="49C1DC57" w14:textId="77777777" w:rsidR="00523EAA" w:rsidRPr="00FF36F3" w:rsidRDefault="00523EAA" w:rsidP="00523EAA"/>
    <w:bookmarkEnd w:id="0"/>
    <w:bookmarkEnd w:id="1"/>
    <w:p w14:paraId="2D2EDCDC" w14:textId="77777777" w:rsidR="004F6773" w:rsidRPr="00FF36F3" w:rsidRDefault="004F6773" w:rsidP="00C672CE">
      <w:pPr>
        <w:pStyle w:val="BodyText"/>
        <w:suppressAutoHyphens/>
        <w:spacing w:before="120" w:line="252" w:lineRule="auto"/>
        <w:ind w:left="397"/>
      </w:pPr>
    </w:p>
    <w:sectPr w:rsidR="004F6773" w:rsidRPr="00FF36F3" w:rsidSect="00CE2D7B">
      <w:type w:val="continuous"/>
      <w:pgSz w:w="11905" w:h="16837"/>
      <w:pgMar w:top="1145" w:right="1077" w:bottom="1418" w:left="1077" w:header="720" w:footer="720" w:gutter="0"/>
      <w:cols w:num="2" w:space="454"/>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7" w:author="Microsoft Office User" w:date="2018-02-14T17:16:00Z" w:initials="MOU">
    <w:p w14:paraId="490D9FEE" w14:textId="5E82361C" w:rsidR="00507042" w:rsidRDefault="00507042">
      <w:pPr>
        <w:pStyle w:val="CommentText"/>
      </w:pPr>
      <w:r>
        <w:rPr>
          <w:rStyle w:val="CommentReference"/>
        </w:rPr>
        <w:annotationRef/>
      </w:r>
      <w:r>
        <w:t>@Laurent : Tu es sûr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90D9FE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90D9FEE" w16cid:durableId="1E2EED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CDF2DB" w14:textId="77777777" w:rsidR="00C35D20" w:rsidRDefault="00C35D20">
      <w:r>
        <w:separator/>
      </w:r>
    </w:p>
  </w:endnote>
  <w:endnote w:type="continuationSeparator" w:id="0">
    <w:p w14:paraId="07A6FE76" w14:textId="77777777" w:rsidR="00C35D20" w:rsidRDefault="00C35D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Liberation Mono">
    <w:altName w:val="Courier New"/>
    <w:panose1 w:val="020B0604020202020204"/>
    <w:charset w:val="00"/>
    <w:family w:val="modern"/>
    <w:pitch w:val="fixed"/>
    <w:sig w:usb0="E0000AFF" w:usb1="400078FF" w:usb2="00000001" w:usb3="00000000" w:csb0="000001BF" w:csb1="00000000"/>
  </w:font>
  <w:font w:name="Courier New">
    <w:panose1 w:val="02070309020205020404"/>
    <w:charset w:val="00"/>
    <w:family w:val="modern"/>
    <w:pitch w:val="fixed"/>
    <w:sig w:usb0="E0002AFF" w:usb1="C0007843"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DejaVu Sans">
    <w:altName w:val="Arial"/>
    <w:panose1 w:val="020B0604020202020204"/>
    <w:charset w:val="00"/>
    <w:family w:val="swiss"/>
    <w:pitch w:val="variable"/>
    <w:sig w:usb0="E7002EFF" w:usb1="D200FDFF" w:usb2="0A246029" w:usb3="00000000" w:csb0="000001FF" w:csb1="00000000"/>
  </w:font>
  <w:font w:name="Courier">
    <w:panose1 w:val="000000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AF8F8" w14:textId="77777777" w:rsidR="001D2136" w:rsidRDefault="001D21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795A8" w14:textId="77777777" w:rsidR="001D2136" w:rsidRDefault="001D21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5D9993" w14:textId="77777777" w:rsidR="001D2136" w:rsidRDefault="001D21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896EAA" w14:textId="77777777" w:rsidR="00C35D20" w:rsidRDefault="00C35D20">
      <w:r>
        <w:separator/>
      </w:r>
    </w:p>
  </w:footnote>
  <w:footnote w:type="continuationSeparator" w:id="0">
    <w:p w14:paraId="5E001BE7" w14:textId="77777777" w:rsidR="00C35D20" w:rsidRDefault="00C35D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9E4409" w14:textId="77777777" w:rsidR="00523EAA" w:rsidRDefault="00523EA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75A788" w14:textId="77777777" w:rsidR="00523EAA" w:rsidRDefault="00523EA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A6469" w14:textId="77777777" w:rsidR="00523EAA" w:rsidRDefault="00523E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51C166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1F4299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C2E16B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3EC8B7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334C4E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B4640A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EFA509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B3A2D4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45669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3082B5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decimal"/>
      <w:lvlText w:val="%1."/>
      <w:lvlJc w:val="left"/>
      <w:pPr>
        <w:tabs>
          <w:tab w:val="num" w:pos="0"/>
        </w:tabs>
        <w:ind w:left="420" w:hanging="420"/>
      </w:pPr>
      <w:rPr>
        <w:rFonts w:cs="Times New Roman"/>
      </w:rPr>
    </w:lvl>
    <w:lvl w:ilvl="1">
      <w:start w:val="1"/>
      <w:numFmt w:val="decimal"/>
      <w:lvlText w:val="%1.%2"/>
      <w:lvlJc w:val="left"/>
      <w:pPr>
        <w:tabs>
          <w:tab w:val="num" w:pos="360"/>
        </w:tabs>
      </w:pPr>
      <w:rPr>
        <w:rFonts w:cs="Times New Roman"/>
      </w:rPr>
    </w:lvl>
    <w:lvl w:ilvl="2">
      <w:start w:val="1"/>
      <w:numFmt w:val="decimal"/>
      <w:suff w:val="space"/>
      <w:lvlText w:val="%1.%2.%3"/>
      <w:lvlJc w:val="left"/>
      <w:pPr>
        <w:tabs>
          <w:tab w:val="num" w:pos="0"/>
        </w:tabs>
      </w:pPr>
      <w:rPr>
        <w:rFonts w:cs="Times New Roman"/>
      </w:rPr>
    </w:lvl>
    <w:lvl w:ilvl="3">
      <w:start w:val="1"/>
      <w:numFmt w:val="decimal"/>
      <w:lvlText w:val="%1.%2.%3.%4"/>
      <w:lvlJc w:val="left"/>
      <w:pPr>
        <w:tabs>
          <w:tab w:val="num" w:pos="0"/>
        </w:tabs>
      </w:pPr>
      <w:rPr>
        <w:rFonts w:cs="Times New Roman"/>
      </w:rPr>
    </w:lvl>
    <w:lvl w:ilvl="4">
      <w:start w:val="1"/>
      <w:numFmt w:val="decimal"/>
      <w:lvlText w:val="%1.%2.%3.%4.%5"/>
      <w:lvlJc w:val="left"/>
      <w:pPr>
        <w:tabs>
          <w:tab w:val="num" w:pos="0"/>
        </w:tabs>
      </w:pPr>
      <w:rPr>
        <w:rFonts w:cs="Times New Roman"/>
      </w:rPr>
    </w:lvl>
    <w:lvl w:ilvl="5">
      <w:start w:val="1"/>
      <w:numFmt w:val="decimal"/>
      <w:lvlText w:val="%1.%2.%3.%4.%5.%6"/>
      <w:lvlJc w:val="left"/>
      <w:pPr>
        <w:tabs>
          <w:tab w:val="num" w:pos="0"/>
        </w:tabs>
      </w:pPr>
      <w:rPr>
        <w:rFonts w:cs="Times New Roman"/>
      </w:rPr>
    </w:lvl>
    <w:lvl w:ilvl="6">
      <w:start w:val="1"/>
      <w:numFmt w:val="decimal"/>
      <w:lvlText w:val="%1.%2.%3.%4.%5.%6.%7"/>
      <w:lvlJc w:val="left"/>
      <w:pPr>
        <w:tabs>
          <w:tab w:val="num" w:pos="0"/>
        </w:tabs>
      </w:pPr>
      <w:rPr>
        <w:rFonts w:cs="Times New Roman"/>
      </w:rPr>
    </w:lvl>
    <w:lvl w:ilvl="7">
      <w:start w:val="1"/>
      <w:numFmt w:val="decimal"/>
      <w:lvlText w:val="%1.%2.%3.%4.%5.%6.%7.%8"/>
      <w:lvlJc w:val="left"/>
      <w:pPr>
        <w:tabs>
          <w:tab w:val="num" w:pos="0"/>
        </w:tabs>
      </w:pPr>
      <w:rPr>
        <w:rFonts w:cs="Times New Roman"/>
      </w:rPr>
    </w:lvl>
    <w:lvl w:ilvl="8">
      <w:start w:val="1"/>
      <w:numFmt w:val="decimal"/>
      <w:lvlText w:val="%1.%2.%3.%4.%5.%6.%7.%8.%9"/>
      <w:lvlJc w:val="left"/>
      <w:pPr>
        <w:tabs>
          <w:tab w:val="num" w:pos="0"/>
        </w:tabs>
      </w:pPr>
      <w:rPr>
        <w:rFonts w:cs="Times New Roman"/>
      </w:rPr>
    </w:lvl>
  </w:abstractNum>
  <w:abstractNum w:abstractNumId="11" w15:restartNumberingAfterBreak="0">
    <w:nsid w:val="00000002"/>
    <w:multiLevelType w:val="singleLevel"/>
    <w:tmpl w:val="00000002"/>
    <w:name w:val="WW8Num2"/>
    <w:lvl w:ilvl="0">
      <w:start w:val="1"/>
      <w:numFmt w:val="decimal"/>
      <w:lvlText w:val="[%1]"/>
      <w:lvlJc w:val="left"/>
      <w:pPr>
        <w:tabs>
          <w:tab w:val="num" w:pos="170"/>
        </w:tabs>
        <w:ind w:left="397" w:hanging="397"/>
      </w:pPr>
      <w:rPr>
        <w:rFonts w:cs="Times New Roman"/>
      </w:rPr>
    </w:lvl>
  </w:abstractNum>
  <w:abstractNum w:abstractNumId="12" w15:restartNumberingAfterBreak="0">
    <w:nsid w:val="00000003"/>
    <w:multiLevelType w:val="singleLevel"/>
    <w:tmpl w:val="00000003"/>
    <w:name w:val="WW8Num3"/>
    <w:lvl w:ilvl="0">
      <w:start w:val="1"/>
      <w:numFmt w:val="decimal"/>
      <w:pStyle w:val="NumItem"/>
      <w:lvlText w:val="%1."/>
      <w:lvlJc w:val="left"/>
      <w:pPr>
        <w:tabs>
          <w:tab w:val="num" w:pos="360"/>
        </w:tabs>
        <w:ind w:left="360" w:hanging="360"/>
      </w:pPr>
      <w:rPr>
        <w:rFonts w:cs="Times New Roman"/>
      </w:rPr>
    </w:lvl>
  </w:abstractNum>
  <w:abstractNum w:abstractNumId="13" w15:restartNumberingAfterBreak="0">
    <w:nsid w:val="00000004"/>
    <w:multiLevelType w:val="singleLevel"/>
    <w:tmpl w:val="00000004"/>
    <w:name w:val="WW8Num4"/>
    <w:lvl w:ilvl="0">
      <w:start w:val="1"/>
      <w:numFmt w:val="decimal"/>
      <w:pStyle w:val="Reference"/>
      <w:lvlText w:val="[%1]"/>
      <w:lvlJc w:val="left"/>
      <w:pPr>
        <w:tabs>
          <w:tab w:val="num" w:pos="360"/>
        </w:tabs>
        <w:ind w:left="360" w:hanging="360"/>
      </w:pPr>
      <w:rPr>
        <w:rFonts w:cs="Times New Roman"/>
      </w:rPr>
    </w:lvl>
  </w:abstractNum>
  <w:abstractNum w:abstractNumId="14" w15:restartNumberingAfterBreak="0">
    <w:nsid w:val="00000005"/>
    <w:multiLevelType w:val="multilevel"/>
    <w:tmpl w:val="00000005"/>
    <w:name w:val="WW8Num5"/>
    <w:lvl w:ilvl="0">
      <w:start w:val="1"/>
      <w:numFmt w:val="none"/>
      <w:pStyle w:val="ListBullet"/>
      <w:suff w:val="nothing"/>
      <w:lvlText w:val=""/>
      <w:lvlJc w:val="left"/>
      <w:pPr>
        <w:tabs>
          <w:tab w:val="num" w:pos="0"/>
        </w:tabs>
        <w:ind w:left="288" w:hanging="288"/>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15" w15:restartNumberingAfterBreak="0">
    <w:nsid w:val="00000006"/>
    <w:multiLevelType w:val="multilevel"/>
    <w:tmpl w:val="D2B06AE0"/>
    <w:name w:val="WW8Num6"/>
    <w:lvl w:ilvl="0">
      <w:numFmt w:val="none"/>
      <w:pStyle w:val="ListNumber"/>
      <w:lvlText w:val=""/>
      <w:lvlJc w:val="left"/>
      <w:pPr>
        <w:tabs>
          <w:tab w:val="num" w:pos="360"/>
        </w:tabs>
      </w:p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16" w15:restartNumberingAfterBreak="0">
    <w:nsid w:val="00000007"/>
    <w:multiLevelType w:val="multilevel"/>
    <w:tmpl w:val="00000007"/>
    <w:name w:val="WW8Num7"/>
    <w:lvl w:ilvl="0">
      <w:start w:val="1"/>
      <w:numFmt w:val="none"/>
      <w:pStyle w:val="ListContinue"/>
      <w:suff w:val="nothing"/>
      <w:lvlText w:val=""/>
      <w:lvlJc w:val="left"/>
      <w:pPr>
        <w:tabs>
          <w:tab w:val="num" w:pos="0"/>
        </w:tabs>
        <w:ind w:left="36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17" w15:restartNumberingAfterBreak="0">
    <w:nsid w:val="00000008"/>
    <w:multiLevelType w:val="multilevel"/>
    <w:tmpl w:val="7EDEA090"/>
    <w:name w:val="WW8Num8"/>
    <w:lvl w:ilvl="0">
      <w:numFmt w:val="none"/>
      <w:pStyle w:val="ListNumber5"/>
      <w:lvlText w:val=""/>
      <w:lvlJc w:val="left"/>
      <w:pPr>
        <w:tabs>
          <w:tab w:val="num" w:pos="360"/>
        </w:tabs>
      </w:p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18" w15:restartNumberingAfterBreak="0">
    <w:nsid w:val="00000009"/>
    <w:multiLevelType w:val="multilevel"/>
    <w:tmpl w:val="41244F9A"/>
    <w:name w:val="WW8Num9"/>
    <w:lvl w:ilvl="0">
      <w:numFmt w:val="none"/>
      <w:pStyle w:val="ListNumber4"/>
      <w:lvlText w:val=""/>
      <w:lvlJc w:val="left"/>
      <w:pPr>
        <w:tabs>
          <w:tab w:val="num" w:pos="360"/>
        </w:tabs>
      </w:p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19" w15:restartNumberingAfterBreak="0">
    <w:nsid w:val="0000000A"/>
    <w:multiLevelType w:val="multilevel"/>
    <w:tmpl w:val="31BEC0AA"/>
    <w:name w:val="WW8Num10"/>
    <w:lvl w:ilvl="0">
      <w:numFmt w:val="none"/>
      <w:pStyle w:val="ListNumber3"/>
      <w:lvlText w:val=""/>
      <w:lvlJc w:val="left"/>
      <w:pPr>
        <w:tabs>
          <w:tab w:val="num" w:pos="360"/>
        </w:tabs>
      </w:p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20" w15:restartNumberingAfterBreak="0">
    <w:nsid w:val="0000000B"/>
    <w:multiLevelType w:val="multilevel"/>
    <w:tmpl w:val="B1A69B18"/>
    <w:name w:val="WW8Num11"/>
    <w:lvl w:ilvl="0">
      <w:numFmt w:val="none"/>
      <w:pStyle w:val="ListNumber2"/>
      <w:lvlText w:val=""/>
      <w:lvlJc w:val="left"/>
      <w:pPr>
        <w:tabs>
          <w:tab w:val="num" w:pos="360"/>
        </w:tabs>
      </w:p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21" w15:restartNumberingAfterBreak="0">
    <w:nsid w:val="0000000C"/>
    <w:multiLevelType w:val="multilevel"/>
    <w:tmpl w:val="0000000C"/>
    <w:name w:val="WW8Num12"/>
    <w:lvl w:ilvl="0">
      <w:start w:val="1"/>
      <w:numFmt w:val="none"/>
      <w:pStyle w:val="ListBullet5"/>
      <w:suff w:val="nothing"/>
      <w:lvlText w:val=""/>
      <w:lvlJc w:val="left"/>
      <w:pPr>
        <w:tabs>
          <w:tab w:val="num" w:pos="0"/>
        </w:tabs>
        <w:ind w:left="288" w:hanging="288"/>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22" w15:restartNumberingAfterBreak="0">
    <w:nsid w:val="0000000D"/>
    <w:multiLevelType w:val="multilevel"/>
    <w:tmpl w:val="0000000D"/>
    <w:name w:val="WW8Num13"/>
    <w:lvl w:ilvl="0">
      <w:start w:val="1"/>
      <w:numFmt w:val="none"/>
      <w:pStyle w:val="ListBullet4"/>
      <w:suff w:val="nothing"/>
      <w:lvlText w:val=""/>
      <w:lvlJc w:val="left"/>
      <w:pPr>
        <w:tabs>
          <w:tab w:val="num" w:pos="0"/>
        </w:tabs>
        <w:ind w:left="288" w:hanging="288"/>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23" w15:restartNumberingAfterBreak="0">
    <w:nsid w:val="0000000E"/>
    <w:multiLevelType w:val="multilevel"/>
    <w:tmpl w:val="0000000E"/>
    <w:name w:val="WW8Num14"/>
    <w:lvl w:ilvl="0">
      <w:start w:val="1"/>
      <w:numFmt w:val="none"/>
      <w:pStyle w:val="ListBullet2"/>
      <w:suff w:val="nothing"/>
      <w:lvlText w:val=""/>
      <w:lvlJc w:val="left"/>
      <w:pPr>
        <w:tabs>
          <w:tab w:val="num" w:pos="0"/>
        </w:tabs>
        <w:ind w:left="288" w:hanging="288"/>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24" w15:restartNumberingAfterBreak="0">
    <w:nsid w:val="0000000F"/>
    <w:multiLevelType w:val="multilevel"/>
    <w:tmpl w:val="0000000F"/>
    <w:name w:val="WW8Num15"/>
    <w:lvl w:ilvl="0">
      <w:start w:val="1"/>
      <w:numFmt w:val="none"/>
      <w:pStyle w:val="Item"/>
      <w:suff w:val="nothing"/>
      <w:lvlText w:val=""/>
      <w:lvlJc w:val="left"/>
      <w:pPr>
        <w:tabs>
          <w:tab w:val="num" w:pos="0"/>
        </w:tabs>
        <w:ind w:left="36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25" w15:restartNumberingAfterBreak="0">
    <w:nsid w:val="37643DD0"/>
    <w:multiLevelType w:val="multilevel"/>
    <w:tmpl w:val="10D08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8"/>
  </w:num>
  <w:num w:numId="3">
    <w:abstractNumId w:val="0"/>
  </w:num>
  <w:num w:numId="4">
    <w:abstractNumId w:val="1"/>
  </w:num>
  <w:num w:numId="5">
    <w:abstractNumId w:val="2"/>
  </w:num>
  <w:num w:numId="6">
    <w:abstractNumId w:val="3"/>
  </w:num>
  <w:num w:numId="7">
    <w:abstractNumId w:val="4"/>
  </w:num>
  <w:num w:numId="8">
    <w:abstractNumId w:val="5"/>
  </w:num>
  <w:num w:numId="9">
    <w:abstractNumId w:val="6"/>
  </w:num>
  <w:num w:numId="10">
    <w:abstractNumId w:val="7"/>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10"/>
  </w:num>
  <w:num w:numId="28">
    <w:abstractNumId w:val="10"/>
  </w:num>
  <w:num w:numId="29">
    <w:abstractNumId w:val="10"/>
  </w:num>
  <w:num w:numId="30">
    <w:abstractNumId w:val="10"/>
  </w:num>
  <w:num w:numId="3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rson w15:author="Utilisateur Microsoft Office">
    <w15:presenceInfo w15:providerId="None" w15:userId="Utilisateur Microsoft Office"/>
  </w15:person>
  <w15:person w15:author="Serge Lemouton">
    <w15:presenceInfo w15:providerId="None" w15:userId="Serge Lemouton"/>
  </w15:person>
  <w15:person w15:author="LPottier">
    <w15:presenceInfo w15:providerId="None" w15:userId="LPotti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embedSystemFonts/>
  <w:mirrorMargins/>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autoHyphenation/>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1D5"/>
    <w:rsid w:val="0003160F"/>
    <w:rsid w:val="00064FF3"/>
    <w:rsid w:val="000708D7"/>
    <w:rsid w:val="00094EB9"/>
    <w:rsid w:val="000A4D95"/>
    <w:rsid w:val="000B6E5C"/>
    <w:rsid w:val="000D6D9E"/>
    <w:rsid w:val="000E2ED1"/>
    <w:rsid w:val="000F36AD"/>
    <w:rsid w:val="000F7A76"/>
    <w:rsid w:val="00110846"/>
    <w:rsid w:val="00144B52"/>
    <w:rsid w:val="00154EC4"/>
    <w:rsid w:val="00171D95"/>
    <w:rsid w:val="00185CE2"/>
    <w:rsid w:val="001A112A"/>
    <w:rsid w:val="001A1C55"/>
    <w:rsid w:val="001B1BB6"/>
    <w:rsid w:val="001B6D71"/>
    <w:rsid w:val="001C17A7"/>
    <w:rsid w:val="001D2136"/>
    <w:rsid w:val="001F7E92"/>
    <w:rsid w:val="002652CC"/>
    <w:rsid w:val="002B4BB3"/>
    <w:rsid w:val="002F424E"/>
    <w:rsid w:val="00325428"/>
    <w:rsid w:val="00325BF5"/>
    <w:rsid w:val="00326213"/>
    <w:rsid w:val="0033637B"/>
    <w:rsid w:val="00345EB9"/>
    <w:rsid w:val="00357A23"/>
    <w:rsid w:val="00380BE1"/>
    <w:rsid w:val="003C02F1"/>
    <w:rsid w:val="003C3572"/>
    <w:rsid w:val="003E1760"/>
    <w:rsid w:val="004202E3"/>
    <w:rsid w:val="00471B9C"/>
    <w:rsid w:val="00480E7E"/>
    <w:rsid w:val="00486FC5"/>
    <w:rsid w:val="004B1BBC"/>
    <w:rsid w:val="004D5A99"/>
    <w:rsid w:val="004E3DF5"/>
    <w:rsid w:val="004F37B3"/>
    <w:rsid w:val="004F597C"/>
    <w:rsid w:val="004F6773"/>
    <w:rsid w:val="00507042"/>
    <w:rsid w:val="005115A0"/>
    <w:rsid w:val="00517B88"/>
    <w:rsid w:val="00523EAA"/>
    <w:rsid w:val="00526600"/>
    <w:rsid w:val="005523C1"/>
    <w:rsid w:val="0055253B"/>
    <w:rsid w:val="00554F75"/>
    <w:rsid w:val="00575834"/>
    <w:rsid w:val="005A229F"/>
    <w:rsid w:val="005B5479"/>
    <w:rsid w:val="005B7905"/>
    <w:rsid w:val="005E0AC5"/>
    <w:rsid w:val="0060520E"/>
    <w:rsid w:val="006176F0"/>
    <w:rsid w:val="0062284A"/>
    <w:rsid w:val="00640894"/>
    <w:rsid w:val="0064218A"/>
    <w:rsid w:val="006566AC"/>
    <w:rsid w:val="00677FFA"/>
    <w:rsid w:val="0068454C"/>
    <w:rsid w:val="00686631"/>
    <w:rsid w:val="006A71D5"/>
    <w:rsid w:val="00701C25"/>
    <w:rsid w:val="00707839"/>
    <w:rsid w:val="00717760"/>
    <w:rsid w:val="00752828"/>
    <w:rsid w:val="00763CC2"/>
    <w:rsid w:val="00781A6A"/>
    <w:rsid w:val="00783829"/>
    <w:rsid w:val="00783B16"/>
    <w:rsid w:val="007862BA"/>
    <w:rsid w:val="007B2538"/>
    <w:rsid w:val="007B2D23"/>
    <w:rsid w:val="007E1F74"/>
    <w:rsid w:val="0080772E"/>
    <w:rsid w:val="00821B08"/>
    <w:rsid w:val="008B19F5"/>
    <w:rsid w:val="008F6587"/>
    <w:rsid w:val="00910C41"/>
    <w:rsid w:val="00925C21"/>
    <w:rsid w:val="00931B17"/>
    <w:rsid w:val="00945A71"/>
    <w:rsid w:val="009806AE"/>
    <w:rsid w:val="00986158"/>
    <w:rsid w:val="00994F32"/>
    <w:rsid w:val="009C59E0"/>
    <w:rsid w:val="009D20A9"/>
    <w:rsid w:val="009F4E65"/>
    <w:rsid w:val="00A16A22"/>
    <w:rsid w:val="00A178D7"/>
    <w:rsid w:val="00A370A1"/>
    <w:rsid w:val="00A42CA7"/>
    <w:rsid w:val="00A43055"/>
    <w:rsid w:val="00A63751"/>
    <w:rsid w:val="00A82C08"/>
    <w:rsid w:val="00AB7C66"/>
    <w:rsid w:val="00AE7482"/>
    <w:rsid w:val="00B10A70"/>
    <w:rsid w:val="00B43A66"/>
    <w:rsid w:val="00B56804"/>
    <w:rsid w:val="00B63FE3"/>
    <w:rsid w:val="00B76D17"/>
    <w:rsid w:val="00BA50BE"/>
    <w:rsid w:val="00BB5BED"/>
    <w:rsid w:val="00BC71BD"/>
    <w:rsid w:val="00BD2A66"/>
    <w:rsid w:val="00BD36E9"/>
    <w:rsid w:val="00BF2BCA"/>
    <w:rsid w:val="00C26A42"/>
    <w:rsid w:val="00C35D20"/>
    <w:rsid w:val="00C44AF6"/>
    <w:rsid w:val="00C672CE"/>
    <w:rsid w:val="00C70F92"/>
    <w:rsid w:val="00C879D8"/>
    <w:rsid w:val="00CA5382"/>
    <w:rsid w:val="00CC4C54"/>
    <w:rsid w:val="00CE2D7B"/>
    <w:rsid w:val="00D114B7"/>
    <w:rsid w:val="00D14994"/>
    <w:rsid w:val="00D369F9"/>
    <w:rsid w:val="00D74B05"/>
    <w:rsid w:val="00D85C25"/>
    <w:rsid w:val="00D90B84"/>
    <w:rsid w:val="00D91F06"/>
    <w:rsid w:val="00D92231"/>
    <w:rsid w:val="00DD781D"/>
    <w:rsid w:val="00DE7133"/>
    <w:rsid w:val="00E2521C"/>
    <w:rsid w:val="00E329FD"/>
    <w:rsid w:val="00E56FE6"/>
    <w:rsid w:val="00E90AB4"/>
    <w:rsid w:val="00E9610F"/>
    <w:rsid w:val="00EB41EE"/>
    <w:rsid w:val="00EE239B"/>
    <w:rsid w:val="00F03952"/>
    <w:rsid w:val="00F074CD"/>
    <w:rsid w:val="00F22DF2"/>
    <w:rsid w:val="00F30245"/>
    <w:rsid w:val="00F5222E"/>
    <w:rsid w:val="00F761E9"/>
    <w:rsid w:val="00F86CD7"/>
    <w:rsid w:val="00F97EF0"/>
    <w:rsid w:val="00FD1F80"/>
    <w:rsid w:val="00FF36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36B4F3B"/>
  <w14:defaultImageDpi w14:val="32767"/>
  <w15:docId w15:val="{A6425C3D-616C-F146-ACF1-9E08D5064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fr-FR" w:eastAsia="fr-FR" w:bidi="ar-SA"/>
      </w:rPr>
    </w:rPrDefault>
    <w:pPrDefault/>
  </w:docDefaults>
  <w:latentStyles w:defLockedState="0" w:defUIPriority="0" w:defSemiHidden="0" w:defUnhideWhenUsed="0" w:defQFormat="0" w:count="375">
    <w:lsdException w:name="Normal" w:locked="1" w:qFormat="1"/>
    <w:lsdException w:name="heading 1" w:locked="1" w:qFormat="1"/>
    <w:lsdException w:name="heading 2" w:lock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1" w:qFormat="1"/>
    <w:lsdException w:name="Medium Shading 2 Accent 1" w:uiPriority="60"/>
    <w:lsdException w:name="Medium List 1 Accent 1" w:uiPriority="61"/>
    <w:lsdException w:name="Revision" w:semiHidden="1" w:uiPriority="62"/>
    <w:lsdException w:name="List Paragraph" w:uiPriority="63" w:qFormat="1"/>
    <w:lsdException w:name="Quote" w:uiPriority="64" w:qFormat="1"/>
    <w:lsdException w:name="Intense Quote" w:uiPriority="6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99"/>
    <w:lsdException w:name="Medium Grid 1 Accent 2" w:uiPriority="34" w:qFormat="1"/>
    <w:lsdException w:name="Medium Grid 2 Accent 2" w:uiPriority="29" w:qFormat="1"/>
    <w:lsdException w:name="Medium Grid 3 Accent 2" w:uiPriority="30" w:qFormat="1"/>
    <w:lsdException w:name="Dark List Accent 2" w:uiPriority="66"/>
    <w:lsdException w:name="Colorful Shading Accent 2" w:uiPriority="67"/>
    <w:lsdException w:name="Colorful List Accent 2" w:uiPriority="68"/>
    <w:lsdException w:name="Colorful Grid Accent 2" w:uiPriority="69"/>
    <w:lsdException w:name="Light Shading Accent 3" w:uiPriority="70"/>
    <w:lsdException w:name="Light List Accent 3" w:uiPriority="71"/>
    <w:lsdException w:name="Light Grid Accent 3" w:uiPriority="72"/>
    <w:lsdException w:name="Medium Shading 1 Accent 3" w:uiPriority="73"/>
    <w:lsdException w:name="Medium Shading 2 Accent 3" w:uiPriority="60"/>
    <w:lsdException w:name="Medium List 1 Accent 3" w:uiPriority="61"/>
    <w:lsdException w:name="Medium List 2 Accent 3" w:uiPriority="62"/>
    <w:lsdException w:name="Medium Grid 1 Accent 3" w:uiPriority="63"/>
    <w:lsdException w:name="Medium Grid 2 Accent 3" w:uiPriority="64"/>
    <w:lsdException w:name="Medium Grid 3 Accent 3" w:uiPriority="65"/>
    <w:lsdException w:name="Dark List Accent 3" w:uiPriority="66"/>
    <w:lsdException w:name="Colorful Shading Accent 3" w:uiPriority="67"/>
    <w:lsdException w:name="Colorful List Accent 3" w:uiPriority="68"/>
    <w:lsdException w:name="Colorful Grid Accent 3" w:uiPriority="69"/>
    <w:lsdException w:name="Light Shading Accent 4" w:uiPriority="70"/>
    <w:lsdException w:name="Light List Accent 4" w:uiPriority="71"/>
    <w:lsdException w:name="Light Grid Accent 4" w:uiPriority="72"/>
    <w:lsdException w:name="Medium Shading 1 Accent 4" w:uiPriority="73"/>
    <w:lsdException w:name="Medium Shading 2 Accent 4" w:uiPriority="60"/>
    <w:lsdException w:name="Medium List 1 Accent 4" w:uiPriority="61"/>
    <w:lsdException w:name="Medium List 2 Accent 4" w:uiPriority="62"/>
    <w:lsdException w:name="Medium Grid 1 Accent 4" w:uiPriority="63"/>
    <w:lsdException w:name="Medium Grid 2 Accent 4" w:uiPriority="64"/>
    <w:lsdException w:name="Medium Grid 3 Accent 4" w:uiPriority="65"/>
    <w:lsdException w:name="Dark List Accent 4" w:uiPriority="66"/>
    <w:lsdException w:name="Colorful Shading Accent 4" w:uiPriority="67"/>
    <w:lsdException w:name="Colorful List Accent 4" w:uiPriority="68"/>
    <w:lsdException w:name="Colorful Grid Accent 4" w:uiPriority="69"/>
    <w:lsdException w:name="Light Shading Accent 5" w:uiPriority="70"/>
    <w:lsdException w:name="Light List Accent 5" w:uiPriority="71"/>
    <w:lsdException w:name="Light Grid Accent 5" w:uiPriority="72"/>
    <w:lsdException w:name="Medium Shading 1 Accent 5" w:uiPriority="73"/>
    <w:lsdException w:name="Medium Shading 2 Accent 5" w:uiPriority="60"/>
    <w:lsdException w:name="Medium List 1 Accent 5" w:uiPriority="61"/>
    <w:lsdException w:name="Medium List 2 Accent 5" w:uiPriority="62"/>
    <w:lsdException w:name="Medium Grid 1 Accent 5" w:uiPriority="63"/>
    <w:lsdException w:name="Medium Grid 2 Accent 5" w:uiPriority="64"/>
    <w:lsdException w:name="Medium Grid 3 Accent 5" w:uiPriority="65"/>
    <w:lsdException w:name="Dark List Accent 5" w:uiPriority="66"/>
    <w:lsdException w:name="Colorful Shading Accent 5" w:uiPriority="67"/>
    <w:lsdException w:name="Colorful List Accent 5" w:uiPriority="68"/>
    <w:lsdException w:name="Colorful Grid Accent 5" w:uiPriority="69"/>
    <w:lsdException w:name="Light Shading Accent 6" w:uiPriority="70"/>
    <w:lsdException w:name="Light List Accent 6" w:uiPriority="71"/>
    <w:lsdException w:name="Light Grid Accent 6" w:uiPriority="72"/>
    <w:lsdException w:name="Medium Shading 1 Accent 6" w:uiPriority="73"/>
    <w:lsdException w:name="Medium Shading 2 Accent 6" w:uiPriority="60"/>
    <w:lsdException w:name="Medium List 1 Accent 6" w:uiPriority="61"/>
    <w:lsdException w:name="Medium List 2 Accent 6" w:uiPriority="62"/>
    <w:lsdException w:name="Medium Grid 1 Accent 6" w:uiPriority="63"/>
    <w:lsdException w:name="Medium Grid 2 Accent 6" w:uiPriority="64"/>
    <w:lsdException w:name="Medium Grid 3 Accent 6" w:uiPriority="65"/>
    <w:lsdException w:name="Dark List Accent 6" w:uiPriority="66"/>
    <w:lsdException w:name="Colorful Shading Accent 6" w:uiPriority="67"/>
    <w:lsdException w:name="Colorful List Accent 6" w:uiPriority="68"/>
    <w:lsdException w:name="Colorful Grid Accent 6" w:uiPriority="69"/>
    <w:lsdException w:name="Subtle Emphasis" w:uiPriority="70" w:qFormat="1"/>
    <w:lsdException w:name="Intense Emphasis" w:uiPriority="71" w:qFormat="1"/>
    <w:lsdException w:name="Subtle Reference" w:uiPriority="72" w:qFormat="1"/>
    <w:lsdException w:name="Intense Reference" w:uiPriority="73" w:qFormat="1"/>
    <w:lsdException w:name="Book Title" w:uiPriority="60" w:qFormat="1"/>
    <w:lsdException w:name="Bibliography" w:uiPriority="61"/>
    <w:lsdException w:name="TOC Heading" w:semiHidden="1" w:uiPriority="62"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D2136"/>
    <w:rPr>
      <w:rFonts w:eastAsia="Times New Roman"/>
      <w:sz w:val="24"/>
      <w:szCs w:val="24"/>
    </w:rPr>
  </w:style>
  <w:style w:type="paragraph" w:styleId="Heading1">
    <w:name w:val="heading 1"/>
    <w:basedOn w:val="Normal"/>
    <w:next w:val="BodyText"/>
    <w:qFormat/>
    <w:rsid w:val="00D114B7"/>
    <w:pPr>
      <w:keepNext/>
      <w:spacing w:before="300" w:after="260"/>
      <w:jc w:val="center"/>
      <w:outlineLvl w:val="0"/>
    </w:pPr>
    <w:rPr>
      <w:b/>
    </w:rPr>
  </w:style>
  <w:style w:type="paragraph" w:styleId="Heading2">
    <w:name w:val="heading 2"/>
    <w:basedOn w:val="Normal"/>
    <w:next w:val="BodyText"/>
    <w:qFormat/>
    <w:rsid w:val="00D114B7"/>
    <w:pPr>
      <w:keepNext/>
      <w:spacing w:before="300" w:after="180"/>
      <w:outlineLvl w:val="1"/>
    </w:pPr>
    <w:rPr>
      <w:b/>
      <w:sz w:val="18"/>
    </w:rPr>
  </w:style>
  <w:style w:type="paragraph" w:styleId="Heading3">
    <w:name w:val="heading 3"/>
    <w:basedOn w:val="Normal"/>
    <w:next w:val="Normal"/>
    <w:qFormat/>
    <w:rsid w:val="00D114B7"/>
    <w:pPr>
      <w:keepNext/>
      <w:spacing w:before="300" w:after="180"/>
      <w:outlineLvl w:val="2"/>
    </w:pPr>
    <w:rPr>
      <w:i/>
      <w:sz w:val="18"/>
    </w:rPr>
  </w:style>
  <w:style w:type="paragraph" w:styleId="Heading4">
    <w:name w:val="heading 4"/>
    <w:basedOn w:val="Normal"/>
    <w:next w:val="Normal"/>
    <w:qFormat/>
    <w:rsid w:val="00D114B7"/>
    <w:pPr>
      <w:keepNext/>
      <w:spacing w:before="240" w:after="60"/>
      <w:jc w:val="both"/>
      <w:outlineLvl w:val="3"/>
    </w:pPr>
    <w:rPr>
      <w:b/>
      <w:i/>
      <w:sz w:val="18"/>
    </w:rPr>
  </w:style>
  <w:style w:type="paragraph" w:styleId="Heading5">
    <w:name w:val="heading 5"/>
    <w:basedOn w:val="Normal"/>
    <w:next w:val="Normal"/>
    <w:qFormat/>
    <w:rsid w:val="00D114B7"/>
    <w:pPr>
      <w:spacing w:before="240" w:after="60"/>
      <w:jc w:val="both"/>
      <w:outlineLvl w:val="4"/>
    </w:pPr>
    <w:rPr>
      <w:sz w:val="18"/>
    </w:rPr>
  </w:style>
  <w:style w:type="paragraph" w:styleId="Heading6">
    <w:name w:val="heading 6"/>
    <w:basedOn w:val="Normal"/>
    <w:next w:val="Normal"/>
    <w:qFormat/>
    <w:rsid w:val="00D114B7"/>
    <w:pPr>
      <w:spacing w:before="240" w:after="60"/>
      <w:jc w:val="both"/>
      <w:outlineLvl w:val="5"/>
    </w:pPr>
    <w:rPr>
      <w:rFonts w:ascii="Arial" w:hAnsi="Arial"/>
      <w:i/>
      <w:sz w:val="22"/>
    </w:rPr>
  </w:style>
  <w:style w:type="paragraph" w:styleId="Heading7">
    <w:name w:val="heading 7"/>
    <w:basedOn w:val="Normal"/>
    <w:next w:val="Normal"/>
    <w:qFormat/>
    <w:rsid w:val="00D114B7"/>
    <w:pPr>
      <w:spacing w:before="240" w:after="60"/>
      <w:jc w:val="both"/>
      <w:outlineLvl w:val="6"/>
    </w:pPr>
    <w:rPr>
      <w:rFonts w:ascii="Arial" w:hAnsi="Arial"/>
    </w:rPr>
  </w:style>
  <w:style w:type="paragraph" w:styleId="Heading8">
    <w:name w:val="heading 8"/>
    <w:basedOn w:val="Normal"/>
    <w:next w:val="Normal"/>
    <w:qFormat/>
    <w:rsid w:val="00D114B7"/>
    <w:pPr>
      <w:spacing w:before="240" w:after="60"/>
      <w:jc w:val="both"/>
      <w:outlineLvl w:val="7"/>
    </w:pPr>
    <w:rPr>
      <w:rFonts w:ascii="Arial" w:hAnsi="Arial"/>
      <w:i/>
    </w:rPr>
  </w:style>
  <w:style w:type="paragraph" w:styleId="Heading9">
    <w:name w:val="heading 9"/>
    <w:basedOn w:val="Normal"/>
    <w:next w:val="Normal"/>
    <w:qFormat/>
    <w:rsid w:val="00D114B7"/>
    <w:pPr>
      <w:spacing w:before="240" w:after="60"/>
      <w:jc w:val="both"/>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bsatz-Standardschriftart">
    <w:name w:val="Absatz-Standardschriftart"/>
    <w:rsid w:val="00D114B7"/>
  </w:style>
  <w:style w:type="character" w:customStyle="1" w:styleId="WW-Absatz-Standardschriftart">
    <w:name w:val="WW-Absatz-Standardschriftart"/>
    <w:rsid w:val="00D114B7"/>
  </w:style>
  <w:style w:type="character" w:customStyle="1" w:styleId="WW-Absatz-Standardschriftart1">
    <w:name w:val="WW-Absatz-Standardschriftart1"/>
    <w:rsid w:val="00D114B7"/>
  </w:style>
  <w:style w:type="character" w:customStyle="1" w:styleId="WW-Absatz-Standardschriftart11">
    <w:name w:val="WW-Absatz-Standardschriftart11"/>
    <w:rsid w:val="00D114B7"/>
  </w:style>
  <w:style w:type="character" w:customStyle="1" w:styleId="WW-Absatz-Standardschriftart111">
    <w:name w:val="WW-Absatz-Standardschriftart111"/>
    <w:rsid w:val="00D114B7"/>
  </w:style>
  <w:style w:type="character" w:customStyle="1" w:styleId="WW-Absatz-Standardschriftart1111">
    <w:name w:val="WW-Absatz-Standardschriftart1111"/>
    <w:rsid w:val="00D114B7"/>
  </w:style>
  <w:style w:type="character" w:customStyle="1" w:styleId="WW-Absatz-Standardschriftart11111">
    <w:name w:val="WW-Absatz-Standardschriftart11111"/>
    <w:rsid w:val="00D114B7"/>
  </w:style>
  <w:style w:type="character" w:customStyle="1" w:styleId="EndnoteCharacters">
    <w:name w:val="Endnote Characters"/>
    <w:rsid w:val="00D114B7"/>
    <w:rPr>
      <w:rFonts w:cs="Times New Roman"/>
      <w:vertAlign w:val="superscript"/>
    </w:rPr>
  </w:style>
  <w:style w:type="character" w:customStyle="1" w:styleId="FootnoteCharacters">
    <w:name w:val="Footnote Characters"/>
    <w:rsid w:val="00D114B7"/>
    <w:rPr>
      <w:rFonts w:cs="Times New Roman"/>
      <w:vertAlign w:val="superscript"/>
    </w:rPr>
  </w:style>
  <w:style w:type="character" w:styleId="PageNumber">
    <w:name w:val="page number"/>
    <w:rsid w:val="00D114B7"/>
    <w:rPr>
      <w:rFonts w:cs="Times New Roman"/>
    </w:rPr>
  </w:style>
  <w:style w:type="character" w:customStyle="1" w:styleId="Superscript">
    <w:name w:val="Superscript"/>
    <w:rsid w:val="00D114B7"/>
    <w:rPr>
      <w:vertAlign w:val="superscript"/>
    </w:rPr>
  </w:style>
  <w:style w:type="character" w:styleId="Emphasis">
    <w:name w:val="Emphasis"/>
    <w:qFormat/>
    <w:rsid w:val="00D114B7"/>
    <w:rPr>
      <w:rFonts w:cs="Times New Roman"/>
      <w:i/>
    </w:rPr>
  </w:style>
  <w:style w:type="character" w:styleId="CommentReference">
    <w:name w:val="annotation reference"/>
    <w:rsid w:val="00D114B7"/>
    <w:rPr>
      <w:rFonts w:cs="Times New Roman"/>
      <w:sz w:val="16"/>
    </w:rPr>
  </w:style>
  <w:style w:type="character" w:styleId="Hyperlink">
    <w:name w:val="Hyperlink"/>
    <w:rsid w:val="00D114B7"/>
    <w:rPr>
      <w:rFonts w:ascii="Liberation Mono" w:hAnsi="Liberation Mono" w:cs="Times New Roman"/>
      <w:color w:val="000000"/>
      <w:sz w:val="20"/>
      <w:u w:val="none"/>
    </w:rPr>
  </w:style>
  <w:style w:type="character" w:customStyle="1" w:styleId="Typewriter">
    <w:name w:val="Typewriter"/>
    <w:rsid w:val="00D114B7"/>
    <w:rPr>
      <w:rFonts w:ascii="Courier New" w:hAnsi="Courier New"/>
    </w:rPr>
  </w:style>
  <w:style w:type="character" w:customStyle="1" w:styleId="Italics">
    <w:name w:val="Italics"/>
    <w:rsid w:val="00D114B7"/>
    <w:rPr>
      <w:i/>
    </w:rPr>
  </w:style>
  <w:style w:type="character" w:customStyle="1" w:styleId="AffiliationCar">
    <w:name w:val="Affiliation Car"/>
    <w:rsid w:val="00D114B7"/>
    <w:rPr>
      <w:rFonts w:cs="Times New Roman"/>
      <w:sz w:val="24"/>
      <w:lang w:val="en-US" w:eastAsia="ar-SA" w:bidi="ar-SA"/>
    </w:rPr>
  </w:style>
  <w:style w:type="character" w:styleId="FollowedHyperlink">
    <w:name w:val="FollowedHyperlink"/>
    <w:rsid w:val="00D114B7"/>
    <w:rPr>
      <w:rFonts w:cs="Times New Roman"/>
      <w:color w:val="800080"/>
      <w:u w:val="single"/>
    </w:rPr>
  </w:style>
  <w:style w:type="character" w:styleId="FootnoteReference">
    <w:name w:val="footnote reference"/>
    <w:rsid w:val="00D114B7"/>
    <w:rPr>
      <w:vertAlign w:val="superscript"/>
    </w:rPr>
  </w:style>
  <w:style w:type="character" w:styleId="EndnoteReference">
    <w:name w:val="endnote reference"/>
    <w:rsid w:val="00D114B7"/>
    <w:rPr>
      <w:vertAlign w:val="superscript"/>
    </w:rPr>
  </w:style>
  <w:style w:type="paragraph" w:customStyle="1" w:styleId="Heading">
    <w:name w:val="Heading"/>
    <w:basedOn w:val="Normal"/>
    <w:next w:val="BodyText"/>
    <w:rsid w:val="00D114B7"/>
    <w:pPr>
      <w:keepNext/>
      <w:spacing w:before="240" w:after="120"/>
    </w:pPr>
    <w:rPr>
      <w:rFonts w:ascii="Liberation Sans" w:hAnsi="Liberation Sans" w:cs="DejaVu Sans"/>
      <w:sz w:val="28"/>
      <w:szCs w:val="28"/>
    </w:rPr>
  </w:style>
  <w:style w:type="paragraph" w:styleId="BodyText">
    <w:name w:val="Body Text"/>
    <w:basedOn w:val="Normal"/>
    <w:rsid w:val="00D114B7"/>
  </w:style>
  <w:style w:type="paragraph" w:styleId="List">
    <w:name w:val="List"/>
    <w:basedOn w:val="Normal"/>
    <w:rsid w:val="00D114B7"/>
    <w:pPr>
      <w:ind w:left="360" w:hanging="360"/>
    </w:pPr>
  </w:style>
  <w:style w:type="paragraph" w:styleId="Caption">
    <w:name w:val="caption"/>
    <w:basedOn w:val="Normal"/>
    <w:next w:val="Normal"/>
    <w:qFormat/>
    <w:rsid w:val="00D114B7"/>
    <w:pPr>
      <w:spacing w:before="120" w:after="120"/>
      <w:ind w:left="288" w:right="288"/>
    </w:pPr>
    <w:rPr>
      <w:sz w:val="18"/>
    </w:rPr>
  </w:style>
  <w:style w:type="paragraph" w:customStyle="1" w:styleId="Index">
    <w:name w:val="Index"/>
    <w:basedOn w:val="Normal"/>
    <w:rsid w:val="00D114B7"/>
    <w:pPr>
      <w:suppressLineNumbers/>
    </w:pPr>
  </w:style>
  <w:style w:type="paragraph" w:styleId="CommentText">
    <w:name w:val="annotation text"/>
    <w:basedOn w:val="Normal"/>
    <w:rsid w:val="00D114B7"/>
  </w:style>
  <w:style w:type="paragraph" w:customStyle="1" w:styleId="FootnoteBase">
    <w:name w:val="Footnote Base"/>
    <w:basedOn w:val="Normal"/>
    <w:rsid w:val="00D114B7"/>
    <w:pPr>
      <w:tabs>
        <w:tab w:val="left" w:pos="187"/>
      </w:tabs>
      <w:spacing w:line="220" w:lineRule="exact"/>
      <w:ind w:left="187" w:hanging="187"/>
    </w:pPr>
    <w:rPr>
      <w:sz w:val="18"/>
    </w:rPr>
  </w:style>
  <w:style w:type="paragraph" w:customStyle="1" w:styleId="BlockQuotation">
    <w:name w:val="Block Quotation"/>
    <w:basedOn w:val="BodyText"/>
    <w:rsid w:val="00D114B7"/>
    <w:pPr>
      <w:keepLines/>
      <w:ind w:left="720" w:right="720"/>
    </w:pPr>
    <w:rPr>
      <w:i/>
    </w:rPr>
  </w:style>
  <w:style w:type="paragraph" w:customStyle="1" w:styleId="Picture">
    <w:name w:val="Picture"/>
    <w:basedOn w:val="BodyText"/>
    <w:next w:val="Caption"/>
    <w:rsid w:val="00D114B7"/>
    <w:pPr>
      <w:keepNext/>
    </w:pPr>
  </w:style>
  <w:style w:type="paragraph" w:customStyle="1" w:styleId="URL">
    <w:name w:val="URL"/>
    <w:basedOn w:val="Normal"/>
    <w:rsid w:val="00D114B7"/>
    <w:rPr>
      <w:rFonts w:ascii="Courier" w:hAnsi="Courier"/>
      <w:lang w:val="en-GB"/>
    </w:rPr>
  </w:style>
  <w:style w:type="paragraph" w:styleId="Footer">
    <w:name w:val="footer"/>
    <w:basedOn w:val="Normal"/>
    <w:rsid w:val="00D114B7"/>
    <w:pPr>
      <w:tabs>
        <w:tab w:val="center" w:pos="4320"/>
        <w:tab w:val="right" w:pos="8640"/>
      </w:tabs>
    </w:pPr>
  </w:style>
  <w:style w:type="paragraph" w:styleId="FootnoteText">
    <w:name w:val="footnote text"/>
    <w:basedOn w:val="Normal"/>
    <w:rsid w:val="00D114B7"/>
  </w:style>
  <w:style w:type="paragraph" w:styleId="ListBullet">
    <w:name w:val="List Bullet"/>
    <w:basedOn w:val="List"/>
    <w:rsid w:val="00D114B7"/>
    <w:pPr>
      <w:numPr>
        <w:numId w:val="15"/>
      </w:numPr>
      <w:spacing w:after="160"/>
    </w:pPr>
  </w:style>
  <w:style w:type="paragraph" w:styleId="ListNumber">
    <w:name w:val="List Number"/>
    <w:basedOn w:val="List"/>
    <w:rsid w:val="00D114B7"/>
    <w:pPr>
      <w:numPr>
        <w:numId w:val="16"/>
      </w:numPr>
      <w:spacing w:after="160"/>
    </w:pPr>
  </w:style>
  <w:style w:type="paragraph" w:styleId="MacroText">
    <w:name w:val="macro"/>
    <w:basedOn w:val="BodyText"/>
    <w:rsid w:val="00D114B7"/>
    <w:pPr>
      <w:spacing w:after="120"/>
    </w:pPr>
    <w:rPr>
      <w:rFonts w:ascii="Courier New" w:hAnsi="Courier New"/>
    </w:rPr>
  </w:style>
  <w:style w:type="paragraph" w:customStyle="1" w:styleId="Author">
    <w:name w:val="Author"/>
    <w:basedOn w:val="Normal"/>
    <w:next w:val="Normal"/>
    <w:rsid w:val="00D114B7"/>
    <w:pPr>
      <w:spacing w:before="260" w:after="260"/>
      <w:jc w:val="center"/>
    </w:pPr>
    <w:rPr>
      <w:i/>
    </w:rPr>
  </w:style>
  <w:style w:type="paragraph" w:customStyle="1" w:styleId="BlockQuotationFirst">
    <w:name w:val="Block Quotation First"/>
    <w:basedOn w:val="BlockQuotation"/>
    <w:next w:val="BlockQuotation"/>
    <w:rsid w:val="00D114B7"/>
    <w:pPr>
      <w:spacing w:before="120"/>
    </w:pPr>
  </w:style>
  <w:style w:type="paragraph" w:customStyle="1" w:styleId="BlockQuotationLast">
    <w:name w:val="Block Quotation Last"/>
    <w:basedOn w:val="BlockQuotation"/>
    <w:next w:val="BodyText"/>
    <w:rsid w:val="00D114B7"/>
    <w:pPr>
      <w:spacing w:after="240"/>
    </w:pPr>
  </w:style>
  <w:style w:type="paragraph" w:customStyle="1" w:styleId="ListBulletFirst">
    <w:name w:val="List Bullet First"/>
    <w:basedOn w:val="ListBullet"/>
    <w:next w:val="ListBullet"/>
    <w:rsid w:val="00D114B7"/>
    <w:pPr>
      <w:spacing w:before="80"/>
    </w:pPr>
  </w:style>
  <w:style w:type="paragraph" w:customStyle="1" w:styleId="ListBulletLast">
    <w:name w:val="List Bullet Last"/>
    <w:basedOn w:val="ListBullet"/>
    <w:next w:val="BodyText"/>
    <w:rsid w:val="00D114B7"/>
    <w:pPr>
      <w:spacing w:after="240"/>
    </w:pPr>
  </w:style>
  <w:style w:type="paragraph" w:customStyle="1" w:styleId="ListFirst">
    <w:name w:val="List First"/>
    <w:basedOn w:val="List"/>
    <w:next w:val="List"/>
    <w:rsid w:val="00D114B7"/>
    <w:pPr>
      <w:spacing w:before="80"/>
    </w:pPr>
  </w:style>
  <w:style w:type="paragraph" w:customStyle="1" w:styleId="ListLast">
    <w:name w:val="List Last"/>
    <w:basedOn w:val="List"/>
    <w:next w:val="BodyText"/>
    <w:rsid w:val="00D114B7"/>
    <w:pPr>
      <w:spacing w:after="240"/>
    </w:pPr>
  </w:style>
  <w:style w:type="paragraph" w:customStyle="1" w:styleId="ListNumberFirst">
    <w:name w:val="List Number First"/>
    <w:basedOn w:val="ListNumber"/>
    <w:next w:val="ListNumber"/>
    <w:rsid w:val="00D114B7"/>
    <w:pPr>
      <w:spacing w:before="80"/>
    </w:pPr>
  </w:style>
  <w:style w:type="paragraph" w:customStyle="1" w:styleId="ListNumberLast">
    <w:name w:val="List Number Last"/>
    <w:basedOn w:val="ListNumber"/>
    <w:next w:val="BodyText"/>
    <w:rsid w:val="00D114B7"/>
    <w:pPr>
      <w:spacing w:after="240"/>
    </w:pPr>
  </w:style>
  <w:style w:type="paragraph" w:customStyle="1" w:styleId="HeadingBase">
    <w:name w:val="Heading Base"/>
    <w:basedOn w:val="Normal"/>
    <w:next w:val="BodyText"/>
    <w:rsid w:val="00D114B7"/>
    <w:pPr>
      <w:keepNext/>
      <w:keepLines/>
      <w:spacing w:before="240" w:after="120"/>
    </w:pPr>
    <w:rPr>
      <w:rFonts w:ascii="Arial" w:hAnsi="Arial"/>
      <w:b/>
      <w:kern w:val="1"/>
      <w:sz w:val="36"/>
    </w:rPr>
  </w:style>
  <w:style w:type="paragraph" w:customStyle="1" w:styleId="PartTitle">
    <w:name w:val="Part Title"/>
    <w:basedOn w:val="HeadingBase"/>
    <w:next w:val="PartSubtitle"/>
    <w:rsid w:val="00D114B7"/>
    <w:pPr>
      <w:spacing w:before="600"/>
      <w:jc w:val="center"/>
    </w:pPr>
  </w:style>
  <w:style w:type="paragraph" w:customStyle="1" w:styleId="PartSubtitle">
    <w:name w:val="Part Subtitle"/>
    <w:basedOn w:val="Normal"/>
    <w:next w:val="BodyText"/>
    <w:rsid w:val="00D114B7"/>
    <w:pPr>
      <w:keepNext/>
      <w:spacing w:before="360" w:after="120"/>
      <w:jc w:val="center"/>
    </w:pPr>
    <w:rPr>
      <w:rFonts w:ascii="Arial" w:hAnsi="Arial"/>
      <w:i/>
      <w:kern w:val="1"/>
      <w:sz w:val="32"/>
    </w:rPr>
  </w:style>
  <w:style w:type="paragraph" w:styleId="BodyTextIndent">
    <w:name w:val="Body Text Indent"/>
    <w:basedOn w:val="BodyText"/>
    <w:rsid w:val="00D114B7"/>
    <w:pPr>
      <w:ind w:left="360"/>
    </w:pPr>
  </w:style>
  <w:style w:type="paragraph" w:styleId="ListContinue">
    <w:name w:val="List Continue"/>
    <w:basedOn w:val="List"/>
    <w:rsid w:val="00D114B7"/>
    <w:pPr>
      <w:numPr>
        <w:numId w:val="17"/>
      </w:numPr>
      <w:spacing w:after="160"/>
    </w:pPr>
  </w:style>
  <w:style w:type="paragraph" w:styleId="List2">
    <w:name w:val="List 2"/>
    <w:basedOn w:val="Normal"/>
    <w:rsid w:val="00D114B7"/>
    <w:pPr>
      <w:ind w:left="720" w:hanging="360"/>
    </w:pPr>
  </w:style>
  <w:style w:type="paragraph" w:styleId="List3">
    <w:name w:val="List 3"/>
    <w:basedOn w:val="List"/>
    <w:rsid w:val="00D114B7"/>
    <w:pPr>
      <w:tabs>
        <w:tab w:val="left" w:pos="1440"/>
      </w:tabs>
      <w:ind w:left="1440"/>
    </w:pPr>
  </w:style>
  <w:style w:type="paragraph" w:styleId="List4">
    <w:name w:val="List 4"/>
    <w:basedOn w:val="List"/>
    <w:rsid w:val="00D114B7"/>
    <w:pPr>
      <w:tabs>
        <w:tab w:val="left" w:pos="1800"/>
      </w:tabs>
      <w:ind w:left="1800"/>
    </w:pPr>
  </w:style>
  <w:style w:type="paragraph" w:styleId="List5">
    <w:name w:val="List 5"/>
    <w:basedOn w:val="List"/>
    <w:rsid w:val="00D114B7"/>
    <w:pPr>
      <w:tabs>
        <w:tab w:val="left" w:pos="2160"/>
      </w:tabs>
      <w:ind w:left="2160"/>
    </w:pPr>
  </w:style>
  <w:style w:type="paragraph" w:styleId="ListNumber5">
    <w:name w:val="List Number 5"/>
    <w:basedOn w:val="ListNumber"/>
    <w:rsid w:val="00D114B7"/>
    <w:pPr>
      <w:numPr>
        <w:numId w:val="18"/>
      </w:numPr>
      <w:ind w:left="2160"/>
    </w:pPr>
  </w:style>
  <w:style w:type="paragraph" w:styleId="ListNumber4">
    <w:name w:val="List Number 4"/>
    <w:basedOn w:val="ListNumber"/>
    <w:rsid w:val="00D114B7"/>
    <w:pPr>
      <w:numPr>
        <w:numId w:val="19"/>
      </w:numPr>
      <w:ind w:left="1800"/>
    </w:pPr>
  </w:style>
  <w:style w:type="paragraph" w:styleId="ListNumber3">
    <w:name w:val="List Number 3"/>
    <w:basedOn w:val="ListNumber"/>
    <w:rsid w:val="00D114B7"/>
    <w:pPr>
      <w:numPr>
        <w:numId w:val="20"/>
      </w:numPr>
      <w:ind w:left="1440"/>
    </w:pPr>
  </w:style>
  <w:style w:type="paragraph" w:styleId="ListNumber2">
    <w:name w:val="List Number 2"/>
    <w:basedOn w:val="ListNumber"/>
    <w:rsid w:val="00D114B7"/>
    <w:pPr>
      <w:numPr>
        <w:numId w:val="21"/>
      </w:numPr>
      <w:tabs>
        <w:tab w:val="clear" w:pos="360"/>
        <w:tab w:val="num" w:pos="0"/>
      </w:tabs>
      <w:ind w:left="1080" w:hanging="420"/>
    </w:pPr>
  </w:style>
  <w:style w:type="paragraph" w:styleId="ListBullet5">
    <w:name w:val="List Bullet 5"/>
    <w:basedOn w:val="ListBullet"/>
    <w:rsid w:val="00D114B7"/>
    <w:pPr>
      <w:numPr>
        <w:numId w:val="22"/>
      </w:numPr>
      <w:tabs>
        <w:tab w:val="num" w:pos="170"/>
      </w:tabs>
      <w:ind w:left="2160" w:hanging="397"/>
    </w:pPr>
  </w:style>
  <w:style w:type="paragraph" w:styleId="ListBullet4">
    <w:name w:val="List Bullet 4"/>
    <w:basedOn w:val="ListBullet"/>
    <w:rsid w:val="00D114B7"/>
    <w:pPr>
      <w:numPr>
        <w:numId w:val="23"/>
      </w:numPr>
      <w:ind w:left="1800" w:hanging="360"/>
    </w:pPr>
  </w:style>
  <w:style w:type="paragraph" w:styleId="ListBullet3">
    <w:name w:val="List Bullet 3"/>
    <w:basedOn w:val="Normal"/>
    <w:rsid w:val="00D114B7"/>
    <w:pPr>
      <w:ind w:left="1080" w:hanging="360"/>
    </w:pPr>
  </w:style>
  <w:style w:type="paragraph" w:styleId="ListBullet2">
    <w:name w:val="List Bullet 2"/>
    <w:basedOn w:val="ListBullet"/>
    <w:rsid w:val="00D114B7"/>
    <w:pPr>
      <w:numPr>
        <w:numId w:val="24"/>
      </w:numPr>
      <w:ind w:left="1080" w:hanging="360"/>
    </w:pPr>
  </w:style>
  <w:style w:type="paragraph" w:styleId="ListContinue2">
    <w:name w:val="List Continue 2"/>
    <w:basedOn w:val="Normal"/>
    <w:rsid w:val="00D114B7"/>
    <w:pPr>
      <w:spacing w:after="120"/>
      <w:ind w:left="720"/>
    </w:pPr>
  </w:style>
  <w:style w:type="paragraph" w:customStyle="1" w:styleId="PartLabel">
    <w:name w:val="Part Label"/>
    <w:basedOn w:val="HeadingBase"/>
    <w:next w:val="Normal"/>
    <w:rsid w:val="00D114B7"/>
    <w:pPr>
      <w:spacing w:before="600" w:after="160"/>
      <w:jc w:val="center"/>
    </w:pPr>
    <w:rPr>
      <w:b w:val="0"/>
      <w:sz w:val="24"/>
      <w:u w:val="single"/>
    </w:rPr>
  </w:style>
  <w:style w:type="paragraph" w:customStyle="1" w:styleId="BodyTextKeep">
    <w:name w:val="Body Text Keep"/>
    <w:basedOn w:val="BodyText"/>
    <w:rsid w:val="00D114B7"/>
    <w:pPr>
      <w:keepNext/>
    </w:pPr>
  </w:style>
  <w:style w:type="paragraph" w:customStyle="1" w:styleId="Address">
    <w:name w:val="Address"/>
    <w:basedOn w:val="BodyText"/>
    <w:rsid w:val="00D114B7"/>
    <w:pPr>
      <w:keepLines/>
      <w:ind w:right="4320"/>
    </w:pPr>
  </w:style>
  <w:style w:type="paragraph" w:styleId="ListContinue3">
    <w:name w:val="List Continue 3"/>
    <w:basedOn w:val="ListContinue"/>
    <w:rsid w:val="00D114B7"/>
    <w:pPr>
      <w:ind w:left="1440"/>
    </w:pPr>
  </w:style>
  <w:style w:type="paragraph" w:styleId="ListContinue4">
    <w:name w:val="List Continue 4"/>
    <w:basedOn w:val="ListContinue"/>
    <w:rsid w:val="00D114B7"/>
    <w:pPr>
      <w:ind w:left="1800"/>
    </w:pPr>
  </w:style>
  <w:style w:type="paragraph" w:styleId="ListContinue5">
    <w:name w:val="List Continue 5"/>
    <w:basedOn w:val="ListContinue"/>
    <w:rsid w:val="00D114B7"/>
    <w:pPr>
      <w:ind w:left="2160"/>
    </w:pPr>
  </w:style>
  <w:style w:type="paragraph" w:styleId="MessageHeader">
    <w:name w:val="Message Header"/>
    <w:basedOn w:val="BodyText"/>
    <w:rsid w:val="00D114B7"/>
    <w:pPr>
      <w:keepLines/>
      <w:tabs>
        <w:tab w:val="left" w:pos="3600"/>
        <w:tab w:val="left" w:pos="4680"/>
      </w:tabs>
      <w:spacing w:after="240"/>
      <w:ind w:left="1080" w:right="2880" w:hanging="1080"/>
    </w:pPr>
    <w:rPr>
      <w:rFonts w:ascii="Arial" w:hAnsi="Arial"/>
    </w:rPr>
  </w:style>
  <w:style w:type="paragraph" w:customStyle="1" w:styleId="Reference">
    <w:name w:val="Reference"/>
    <w:basedOn w:val="Normal"/>
    <w:rsid w:val="00D114B7"/>
    <w:pPr>
      <w:numPr>
        <w:numId w:val="14"/>
      </w:numPr>
    </w:pPr>
    <w:rPr>
      <w:sz w:val="18"/>
    </w:rPr>
  </w:style>
  <w:style w:type="paragraph" w:customStyle="1" w:styleId="Equation">
    <w:name w:val="Equation"/>
    <w:basedOn w:val="Normal"/>
    <w:rsid w:val="00D114B7"/>
    <w:pPr>
      <w:tabs>
        <w:tab w:val="left" w:pos="567"/>
        <w:tab w:val="right" w:pos="4678"/>
      </w:tabs>
      <w:spacing w:before="120" w:after="120"/>
    </w:pPr>
    <w:rPr>
      <w:sz w:val="18"/>
    </w:rPr>
  </w:style>
  <w:style w:type="paragraph" w:customStyle="1" w:styleId="Title1">
    <w:name w:val="Title1"/>
    <w:basedOn w:val="Normal"/>
    <w:next w:val="Author"/>
    <w:rsid w:val="00D114B7"/>
    <w:pPr>
      <w:spacing w:before="100"/>
      <w:ind w:left="1134" w:right="720"/>
      <w:jc w:val="center"/>
    </w:pPr>
    <w:rPr>
      <w:b/>
      <w:sz w:val="32"/>
    </w:rPr>
  </w:style>
  <w:style w:type="paragraph" w:customStyle="1" w:styleId="Item">
    <w:name w:val="Item"/>
    <w:basedOn w:val="BodyText"/>
    <w:rsid w:val="00D114B7"/>
    <w:pPr>
      <w:numPr>
        <w:numId w:val="25"/>
      </w:numPr>
      <w:ind w:right="288"/>
    </w:pPr>
  </w:style>
  <w:style w:type="paragraph" w:customStyle="1" w:styleId="Abstract">
    <w:name w:val="Abstract"/>
    <w:basedOn w:val="BodyText"/>
    <w:next w:val="BodyText"/>
    <w:rsid w:val="00D114B7"/>
  </w:style>
  <w:style w:type="paragraph" w:customStyle="1" w:styleId="NumItem">
    <w:name w:val="NumItem"/>
    <w:basedOn w:val="BodyText"/>
    <w:rsid w:val="00D114B7"/>
    <w:pPr>
      <w:numPr>
        <w:numId w:val="13"/>
      </w:numPr>
      <w:ind w:left="0" w:right="288" w:firstLine="0"/>
    </w:pPr>
  </w:style>
  <w:style w:type="paragraph" w:customStyle="1" w:styleId="Affiliation">
    <w:name w:val="Affiliation"/>
    <w:basedOn w:val="Normal"/>
    <w:rsid w:val="00D114B7"/>
    <w:pPr>
      <w:jc w:val="center"/>
    </w:pPr>
  </w:style>
  <w:style w:type="paragraph" w:customStyle="1" w:styleId="AbstractHeading">
    <w:name w:val="AbstractHeading"/>
    <w:basedOn w:val="Abstract"/>
    <w:rsid w:val="00D114B7"/>
    <w:pPr>
      <w:spacing w:after="120"/>
      <w:jc w:val="center"/>
    </w:pPr>
    <w:rPr>
      <w:b/>
    </w:rPr>
  </w:style>
  <w:style w:type="paragraph" w:customStyle="1" w:styleId="BodyTextNext">
    <w:name w:val="Body Text Next"/>
    <w:basedOn w:val="BodyText"/>
    <w:rsid w:val="00D114B7"/>
    <w:pPr>
      <w:spacing w:before="40"/>
      <w:ind w:firstLine="284"/>
    </w:pPr>
  </w:style>
  <w:style w:type="paragraph" w:styleId="Header">
    <w:name w:val="header"/>
    <w:basedOn w:val="Normal"/>
    <w:rsid w:val="00D114B7"/>
    <w:pPr>
      <w:tabs>
        <w:tab w:val="center" w:pos="4153"/>
        <w:tab w:val="right" w:pos="8306"/>
      </w:tabs>
    </w:pPr>
  </w:style>
  <w:style w:type="paragraph" w:customStyle="1" w:styleId="Section">
    <w:name w:val="Section"/>
    <w:rsid w:val="00D114B7"/>
    <w:pPr>
      <w:widowControl w:val="0"/>
      <w:suppressAutoHyphens/>
      <w:autoSpaceDE w:val="0"/>
    </w:pPr>
    <w:rPr>
      <w:rFonts w:ascii="Arial" w:eastAsia="MS Mincho" w:hAnsi="Arial" w:cs="Arial"/>
      <w:b/>
      <w:bCs/>
      <w:sz w:val="44"/>
      <w:szCs w:val="44"/>
      <w:lang w:val="es-ES" w:eastAsia="ar-SA"/>
    </w:rPr>
  </w:style>
  <w:style w:type="paragraph" w:customStyle="1" w:styleId="Subsection">
    <w:name w:val="Subsection"/>
    <w:rsid w:val="00D114B7"/>
    <w:pPr>
      <w:widowControl w:val="0"/>
      <w:suppressAutoHyphens/>
      <w:autoSpaceDE w:val="0"/>
    </w:pPr>
    <w:rPr>
      <w:rFonts w:ascii="Arial" w:eastAsia="MS Mincho" w:hAnsi="Arial" w:cs="Arial"/>
      <w:b/>
      <w:bCs/>
      <w:sz w:val="36"/>
      <w:szCs w:val="36"/>
      <w:lang w:val="es-ES" w:eastAsia="ar-SA"/>
    </w:rPr>
  </w:style>
  <w:style w:type="paragraph" w:customStyle="1" w:styleId="Subsubsection">
    <w:name w:val="Subsubsection"/>
    <w:rsid w:val="00D114B7"/>
    <w:pPr>
      <w:widowControl w:val="0"/>
      <w:suppressAutoHyphens/>
      <w:autoSpaceDE w:val="0"/>
    </w:pPr>
    <w:rPr>
      <w:rFonts w:ascii="Arial" w:eastAsia="MS Mincho" w:hAnsi="Arial" w:cs="Arial"/>
      <w:b/>
      <w:bCs/>
      <w:sz w:val="28"/>
      <w:szCs w:val="28"/>
      <w:lang w:val="es-ES" w:eastAsia="ar-SA"/>
    </w:rPr>
  </w:style>
  <w:style w:type="paragraph" w:customStyle="1" w:styleId="FirstParagraph">
    <w:name w:val="First Paragraph"/>
    <w:basedOn w:val="BodyText"/>
    <w:rsid w:val="00D114B7"/>
    <w:rPr>
      <w:lang w:val="en-GB"/>
    </w:rPr>
  </w:style>
  <w:style w:type="paragraph" w:customStyle="1" w:styleId="Otherparagraphs">
    <w:name w:val="Other paragraphs"/>
    <w:basedOn w:val="BodyText"/>
    <w:rsid w:val="00D114B7"/>
    <w:pPr>
      <w:ind w:firstLine="227"/>
    </w:pPr>
    <w:rPr>
      <w:lang w:val="en-GB"/>
    </w:rPr>
  </w:style>
  <w:style w:type="paragraph" w:styleId="HTMLAddress">
    <w:name w:val="HTML Address"/>
    <w:basedOn w:val="Normal"/>
    <w:rsid w:val="00D114B7"/>
    <w:rPr>
      <w:i/>
      <w:iCs/>
    </w:rPr>
  </w:style>
  <w:style w:type="paragraph" w:styleId="HTMLPreformatted">
    <w:name w:val="HTML Preformatted"/>
    <w:basedOn w:val="Normal"/>
    <w:rsid w:val="00D114B7"/>
    <w:rPr>
      <w:rFonts w:ascii="Courier New" w:hAnsi="Courier New" w:cs="Courier New"/>
    </w:rPr>
  </w:style>
  <w:style w:type="paragraph" w:styleId="CommentSubject">
    <w:name w:val="annotation subject"/>
    <w:basedOn w:val="CommentText"/>
    <w:next w:val="CommentText"/>
    <w:rsid w:val="00D114B7"/>
    <w:rPr>
      <w:b/>
      <w:bCs/>
    </w:rPr>
  </w:style>
  <w:style w:type="paragraph" w:styleId="BlockText">
    <w:name w:val="Block Text"/>
    <w:basedOn w:val="Normal"/>
    <w:rsid w:val="00D114B7"/>
    <w:pPr>
      <w:ind w:left="1440" w:right="1440"/>
    </w:pPr>
  </w:style>
  <w:style w:type="paragraph" w:styleId="Salutation">
    <w:name w:val="Salutation"/>
    <w:basedOn w:val="Normal"/>
    <w:next w:val="Normal"/>
    <w:rsid w:val="00D114B7"/>
  </w:style>
  <w:style w:type="paragraph" w:styleId="EnvelopeAddress">
    <w:name w:val="envelope address"/>
    <w:basedOn w:val="Normal"/>
    <w:rsid w:val="00D114B7"/>
    <w:pPr>
      <w:snapToGrid w:val="0"/>
      <w:ind w:left="100"/>
    </w:pPr>
    <w:rPr>
      <w:rFonts w:ascii="Arial" w:hAnsi="Arial" w:cs="Arial"/>
    </w:rPr>
  </w:style>
  <w:style w:type="paragraph" w:styleId="TableofAuthorities">
    <w:name w:val="table of authorities"/>
    <w:basedOn w:val="Normal"/>
    <w:next w:val="Normal"/>
    <w:rsid w:val="00D114B7"/>
    <w:pPr>
      <w:ind w:left="200" w:hanging="200"/>
    </w:pPr>
  </w:style>
  <w:style w:type="paragraph" w:styleId="TOAHeading">
    <w:name w:val="toa heading"/>
    <w:basedOn w:val="Normal"/>
    <w:next w:val="Normal"/>
    <w:rsid w:val="00D114B7"/>
    <w:pPr>
      <w:spacing w:before="180"/>
    </w:pPr>
    <w:rPr>
      <w:rFonts w:ascii="Arial" w:eastAsia="MS Gothic" w:hAnsi="Arial" w:cs="Arial"/>
    </w:rPr>
  </w:style>
  <w:style w:type="paragraph" w:styleId="NoteHeading">
    <w:name w:val="Note Heading"/>
    <w:basedOn w:val="Normal"/>
    <w:next w:val="Normal"/>
    <w:rsid w:val="00D114B7"/>
    <w:pPr>
      <w:jc w:val="center"/>
    </w:pPr>
  </w:style>
  <w:style w:type="paragraph" w:styleId="Closing">
    <w:name w:val="Closing"/>
    <w:basedOn w:val="Normal"/>
    <w:rsid w:val="00D114B7"/>
    <w:pPr>
      <w:jc w:val="right"/>
    </w:pPr>
  </w:style>
  <w:style w:type="paragraph" w:styleId="DocumentMap">
    <w:name w:val="Document Map"/>
    <w:basedOn w:val="Normal"/>
    <w:rsid w:val="00D114B7"/>
    <w:pPr>
      <w:shd w:val="clear" w:color="auto" w:fill="000080"/>
    </w:pPr>
    <w:rPr>
      <w:rFonts w:ascii="Arial" w:eastAsia="MS Gothic" w:hAnsi="Arial"/>
    </w:rPr>
  </w:style>
  <w:style w:type="paragraph" w:styleId="EnvelopeReturn">
    <w:name w:val="envelope return"/>
    <w:basedOn w:val="Normal"/>
    <w:rsid w:val="00D114B7"/>
    <w:pPr>
      <w:snapToGrid w:val="0"/>
    </w:pPr>
    <w:rPr>
      <w:rFonts w:ascii="Arial" w:hAnsi="Arial" w:cs="Arial"/>
    </w:rPr>
  </w:style>
  <w:style w:type="paragraph" w:styleId="Index1">
    <w:name w:val="index 1"/>
    <w:basedOn w:val="Normal"/>
    <w:next w:val="Normal"/>
    <w:rsid w:val="00D114B7"/>
    <w:pPr>
      <w:ind w:left="200" w:hanging="200"/>
    </w:pPr>
  </w:style>
  <w:style w:type="paragraph" w:styleId="Index2">
    <w:name w:val="index 2"/>
    <w:basedOn w:val="Normal"/>
    <w:next w:val="Normal"/>
    <w:rsid w:val="00D114B7"/>
    <w:pPr>
      <w:ind w:left="100" w:hanging="200"/>
    </w:pPr>
  </w:style>
  <w:style w:type="paragraph" w:styleId="Index3">
    <w:name w:val="index 3"/>
    <w:basedOn w:val="Normal"/>
    <w:next w:val="Normal"/>
    <w:rsid w:val="00D114B7"/>
    <w:pPr>
      <w:ind w:left="200" w:hanging="200"/>
    </w:pPr>
  </w:style>
  <w:style w:type="paragraph" w:styleId="Index4">
    <w:name w:val="index 4"/>
    <w:basedOn w:val="Normal"/>
    <w:next w:val="Normal"/>
    <w:rsid w:val="00D114B7"/>
    <w:pPr>
      <w:ind w:left="300" w:hanging="200"/>
    </w:pPr>
  </w:style>
  <w:style w:type="paragraph" w:styleId="Index5">
    <w:name w:val="index 5"/>
    <w:basedOn w:val="Normal"/>
    <w:next w:val="Normal"/>
    <w:rsid w:val="00D114B7"/>
    <w:pPr>
      <w:ind w:left="400" w:hanging="200"/>
    </w:pPr>
  </w:style>
  <w:style w:type="paragraph" w:styleId="Index6">
    <w:name w:val="index 6"/>
    <w:basedOn w:val="Normal"/>
    <w:next w:val="Normal"/>
    <w:rsid w:val="00D114B7"/>
    <w:pPr>
      <w:ind w:left="500" w:hanging="200"/>
    </w:pPr>
  </w:style>
  <w:style w:type="paragraph" w:styleId="Index7">
    <w:name w:val="index 7"/>
    <w:basedOn w:val="Normal"/>
    <w:next w:val="Normal"/>
    <w:rsid w:val="00D114B7"/>
    <w:pPr>
      <w:ind w:left="600" w:hanging="200"/>
    </w:pPr>
  </w:style>
  <w:style w:type="paragraph" w:styleId="Index8">
    <w:name w:val="index 8"/>
    <w:basedOn w:val="Normal"/>
    <w:next w:val="Normal"/>
    <w:rsid w:val="00D114B7"/>
    <w:pPr>
      <w:ind w:left="700" w:hanging="200"/>
    </w:pPr>
  </w:style>
  <w:style w:type="paragraph" w:styleId="Index9">
    <w:name w:val="index 9"/>
    <w:basedOn w:val="Normal"/>
    <w:next w:val="Normal"/>
    <w:rsid w:val="00D114B7"/>
    <w:pPr>
      <w:ind w:left="800" w:hanging="200"/>
    </w:pPr>
  </w:style>
  <w:style w:type="paragraph" w:styleId="IndexHeading">
    <w:name w:val="index heading"/>
    <w:basedOn w:val="Normal"/>
    <w:next w:val="Index1"/>
    <w:rsid w:val="00D114B7"/>
    <w:rPr>
      <w:rFonts w:ascii="Arial" w:hAnsi="Arial" w:cs="Arial"/>
      <w:b/>
      <w:bCs/>
    </w:rPr>
  </w:style>
  <w:style w:type="paragraph" w:styleId="Signature">
    <w:name w:val="Signature"/>
    <w:basedOn w:val="Normal"/>
    <w:rsid w:val="00D114B7"/>
    <w:pPr>
      <w:jc w:val="right"/>
    </w:pPr>
  </w:style>
  <w:style w:type="paragraph" w:styleId="PlainText">
    <w:name w:val="Plain Text"/>
    <w:basedOn w:val="Normal"/>
    <w:rsid w:val="00D114B7"/>
    <w:rPr>
      <w:rFonts w:ascii="MS Mincho" w:hAnsi="MS Mincho" w:cs="Courier New"/>
      <w:sz w:val="21"/>
      <w:szCs w:val="21"/>
    </w:rPr>
  </w:style>
  <w:style w:type="paragraph" w:styleId="TableofFigures">
    <w:name w:val="table of figures"/>
    <w:basedOn w:val="Normal"/>
    <w:next w:val="Normal"/>
    <w:rsid w:val="00D114B7"/>
    <w:pPr>
      <w:ind w:left="850" w:hanging="425"/>
    </w:pPr>
  </w:style>
  <w:style w:type="paragraph" w:styleId="BalloonText">
    <w:name w:val="Balloon Text"/>
    <w:basedOn w:val="Normal"/>
    <w:rsid w:val="00D114B7"/>
    <w:rPr>
      <w:rFonts w:ascii="Arial" w:eastAsia="MS Gothic" w:hAnsi="Arial"/>
      <w:sz w:val="18"/>
      <w:szCs w:val="18"/>
    </w:rPr>
  </w:style>
  <w:style w:type="paragraph" w:styleId="E-mailSignature">
    <w:name w:val="E-mail Signature"/>
    <w:basedOn w:val="Normal"/>
    <w:rsid w:val="00D114B7"/>
  </w:style>
  <w:style w:type="paragraph" w:styleId="Date">
    <w:name w:val="Date"/>
    <w:basedOn w:val="Normal"/>
    <w:next w:val="Normal"/>
    <w:rsid w:val="00D114B7"/>
  </w:style>
  <w:style w:type="paragraph" w:styleId="NormalWeb">
    <w:name w:val="Normal (Web)"/>
    <w:basedOn w:val="Normal"/>
    <w:uiPriority w:val="99"/>
    <w:rsid w:val="00D114B7"/>
  </w:style>
  <w:style w:type="paragraph" w:styleId="NormalIndent">
    <w:name w:val="Normal Indent"/>
    <w:basedOn w:val="Normal"/>
    <w:rsid w:val="00D114B7"/>
    <w:pPr>
      <w:ind w:left="840"/>
    </w:pPr>
  </w:style>
  <w:style w:type="paragraph" w:styleId="Title">
    <w:name w:val="Title"/>
    <w:basedOn w:val="Normal"/>
    <w:next w:val="Subtitle"/>
    <w:qFormat/>
    <w:rsid w:val="00D114B7"/>
    <w:pPr>
      <w:spacing w:before="240" w:after="120"/>
      <w:jc w:val="center"/>
    </w:pPr>
    <w:rPr>
      <w:rFonts w:ascii="Arial" w:eastAsia="MS Gothic" w:hAnsi="Arial" w:cs="Arial"/>
      <w:sz w:val="32"/>
      <w:szCs w:val="32"/>
    </w:rPr>
  </w:style>
  <w:style w:type="paragraph" w:styleId="Subtitle">
    <w:name w:val="Subtitle"/>
    <w:basedOn w:val="Normal"/>
    <w:next w:val="BodyText"/>
    <w:qFormat/>
    <w:rsid w:val="00D114B7"/>
    <w:pPr>
      <w:jc w:val="center"/>
    </w:pPr>
    <w:rPr>
      <w:rFonts w:ascii="Arial" w:eastAsia="MS Gothic" w:hAnsi="Arial" w:cs="Arial"/>
    </w:rPr>
  </w:style>
  <w:style w:type="paragraph" w:styleId="EndnoteText">
    <w:name w:val="endnote text"/>
    <w:basedOn w:val="Normal"/>
    <w:rsid w:val="00D114B7"/>
    <w:pPr>
      <w:snapToGrid w:val="0"/>
    </w:pPr>
  </w:style>
  <w:style w:type="paragraph" w:styleId="BodyText2">
    <w:name w:val="Body Text 2"/>
    <w:basedOn w:val="Normal"/>
    <w:rsid w:val="00D114B7"/>
    <w:pPr>
      <w:spacing w:line="480" w:lineRule="auto"/>
    </w:pPr>
  </w:style>
  <w:style w:type="paragraph" w:styleId="BodyText3">
    <w:name w:val="Body Text 3"/>
    <w:basedOn w:val="Normal"/>
    <w:rsid w:val="00D114B7"/>
    <w:rPr>
      <w:sz w:val="16"/>
      <w:szCs w:val="16"/>
    </w:rPr>
  </w:style>
  <w:style w:type="paragraph" w:styleId="BodyTextIndent2">
    <w:name w:val="Body Text Indent 2"/>
    <w:basedOn w:val="Normal"/>
    <w:rsid w:val="00D114B7"/>
    <w:pPr>
      <w:spacing w:line="480" w:lineRule="auto"/>
      <w:ind w:left="851"/>
    </w:pPr>
  </w:style>
  <w:style w:type="paragraph" w:styleId="BodyTextIndent3">
    <w:name w:val="Body Text Indent 3"/>
    <w:basedOn w:val="Normal"/>
    <w:rsid w:val="00D114B7"/>
    <w:pPr>
      <w:ind w:left="851"/>
    </w:pPr>
    <w:rPr>
      <w:sz w:val="16"/>
      <w:szCs w:val="16"/>
    </w:rPr>
  </w:style>
  <w:style w:type="paragraph" w:styleId="BodyTextFirstIndent">
    <w:name w:val="Body Text First Indent"/>
    <w:basedOn w:val="BodyText"/>
    <w:rsid w:val="00D114B7"/>
    <w:pPr>
      <w:ind w:firstLine="210"/>
    </w:pPr>
  </w:style>
  <w:style w:type="paragraph" w:styleId="BodyTextFirstIndent2">
    <w:name w:val="Body Text First Indent 2"/>
    <w:basedOn w:val="BodyTextIndent"/>
    <w:rsid w:val="00D114B7"/>
    <w:pPr>
      <w:ind w:left="851" w:firstLine="210"/>
    </w:pPr>
  </w:style>
  <w:style w:type="paragraph" w:styleId="TOC1">
    <w:name w:val="toc 1"/>
    <w:basedOn w:val="Normal"/>
    <w:next w:val="Normal"/>
    <w:rsid w:val="00D114B7"/>
  </w:style>
  <w:style w:type="paragraph" w:styleId="TOC2">
    <w:name w:val="toc 2"/>
    <w:basedOn w:val="Normal"/>
    <w:next w:val="Normal"/>
    <w:rsid w:val="00D114B7"/>
    <w:pPr>
      <w:ind w:left="200"/>
    </w:pPr>
  </w:style>
  <w:style w:type="paragraph" w:styleId="TOC3">
    <w:name w:val="toc 3"/>
    <w:basedOn w:val="Normal"/>
    <w:next w:val="Normal"/>
    <w:rsid w:val="00D114B7"/>
    <w:pPr>
      <w:ind w:left="400"/>
    </w:pPr>
  </w:style>
  <w:style w:type="paragraph" w:styleId="TOC4">
    <w:name w:val="toc 4"/>
    <w:basedOn w:val="Normal"/>
    <w:next w:val="Normal"/>
    <w:rsid w:val="00D114B7"/>
    <w:pPr>
      <w:ind w:left="600"/>
    </w:pPr>
  </w:style>
  <w:style w:type="paragraph" w:styleId="TOC5">
    <w:name w:val="toc 5"/>
    <w:basedOn w:val="Normal"/>
    <w:next w:val="Normal"/>
    <w:rsid w:val="00D114B7"/>
    <w:pPr>
      <w:ind w:left="800"/>
    </w:pPr>
  </w:style>
  <w:style w:type="paragraph" w:styleId="TOC6">
    <w:name w:val="toc 6"/>
    <w:basedOn w:val="Normal"/>
    <w:next w:val="Normal"/>
    <w:rsid w:val="00D114B7"/>
    <w:pPr>
      <w:ind w:left="1000"/>
    </w:pPr>
  </w:style>
  <w:style w:type="paragraph" w:styleId="TOC7">
    <w:name w:val="toc 7"/>
    <w:basedOn w:val="Normal"/>
    <w:next w:val="Normal"/>
    <w:rsid w:val="00D114B7"/>
    <w:pPr>
      <w:ind w:left="1200"/>
    </w:pPr>
  </w:style>
  <w:style w:type="paragraph" w:styleId="TOC8">
    <w:name w:val="toc 8"/>
    <w:basedOn w:val="Normal"/>
    <w:next w:val="Normal"/>
    <w:rsid w:val="00D114B7"/>
    <w:pPr>
      <w:ind w:left="1400"/>
    </w:pPr>
  </w:style>
  <w:style w:type="paragraph" w:styleId="TOC9">
    <w:name w:val="toc 9"/>
    <w:basedOn w:val="Normal"/>
    <w:next w:val="Normal"/>
    <w:rsid w:val="00D114B7"/>
    <w:pPr>
      <w:ind w:left="1600"/>
    </w:pPr>
  </w:style>
  <w:style w:type="paragraph" w:customStyle="1" w:styleId="SMCAffiliation">
    <w:name w:val="SMCAffiliation"/>
    <w:basedOn w:val="Normal"/>
    <w:rsid w:val="00D114B7"/>
    <w:pPr>
      <w:jc w:val="center"/>
    </w:pPr>
    <w:rPr>
      <w:rFonts w:ascii="Times" w:hAnsi="Times"/>
      <w:lang w:val="en-GB"/>
    </w:rPr>
  </w:style>
  <w:style w:type="paragraph" w:customStyle="1" w:styleId="SMCAuthor">
    <w:name w:val="SMCAuthor"/>
    <w:basedOn w:val="SMCAffiliation"/>
    <w:next w:val="SMCAffiliation"/>
    <w:rsid w:val="00D114B7"/>
    <w:rPr>
      <w:b/>
    </w:rPr>
  </w:style>
  <w:style w:type="paragraph" w:customStyle="1" w:styleId="Third-LevelHeadinds">
    <w:name w:val="Third-Level Headinds"/>
    <w:basedOn w:val="Heading3"/>
    <w:rsid w:val="00D114B7"/>
    <w:pPr>
      <w:spacing w:before="240" w:after="0" w:line="252" w:lineRule="auto"/>
    </w:pPr>
    <w:rPr>
      <w:rFonts w:cs="MS Mincho"/>
      <w:iCs/>
      <w:sz w:val="20"/>
    </w:rPr>
  </w:style>
  <w:style w:type="paragraph" w:customStyle="1" w:styleId="Second-LevelHeadings">
    <w:name w:val="Second-Level Headings"/>
    <w:basedOn w:val="Heading2"/>
    <w:pPr>
      <w:spacing w:before="240" w:after="120" w:line="252" w:lineRule="auto"/>
    </w:pPr>
    <w:rPr>
      <w:rFonts w:cs="MS Mincho"/>
      <w:bCs/>
      <w:sz w:val="20"/>
    </w:rPr>
  </w:style>
  <w:style w:type="paragraph" w:customStyle="1" w:styleId="112pt6pt108li">
    <w:name w:val="スタイル 見出し 1 + すべて大文字 段落前 :  12 pt 段落後 :  6 pt 行間 :  倍数 1.08 li"/>
    <w:basedOn w:val="Heading1"/>
    <w:rsid w:val="00D114B7"/>
    <w:pPr>
      <w:spacing w:before="240" w:after="120" w:line="252" w:lineRule="auto"/>
    </w:pPr>
    <w:rPr>
      <w:rFonts w:cs="MS Mincho"/>
      <w:bCs/>
      <w:caps/>
    </w:rPr>
  </w:style>
  <w:style w:type="paragraph" w:customStyle="1" w:styleId="First-LevelHeadings">
    <w:name w:val="First-Level Headings"/>
    <w:basedOn w:val="Heading1"/>
    <w:rsid w:val="00D114B7"/>
    <w:pPr>
      <w:tabs>
        <w:tab w:val="left" w:pos="240"/>
      </w:tabs>
      <w:spacing w:before="240" w:after="120" w:line="252" w:lineRule="auto"/>
    </w:pPr>
    <w:rPr>
      <w:rFonts w:cs="MS Mincho"/>
      <w:bCs/>
      <w:caps/>
    </w:rPr>
  </w:style>
  <w:style w:type="paragraph" w:customStyle="1" w:styleId="TableContents">
    <w:name w:val="Table Contents"/>
    <w:basedOn w:val="Normal"/>
    <w:rsid w:val="00D114B7"/>
    <w:pPr>
      <w:suppressLineNumbers/>
    </w:pPr>
  </w:style>
  <w:style w:type="paragraph" w:customStyle="1" w:styleId="TableHeading">
    <w:name w:val="Table Heading"/>
    <w:basedOn w:val="TableContents"/>
    <w:rsid w:val="00D114B7"/>
    <w:pPr>
      <w:jc w:val="center"/>
    </w:pPr>
    <w:rPr>
      <w:b/>
      <w:bCs/>
    </w:rPr>
  </w:style>
  <w:style w:type="paragraph" w:customStyle="1" w:styleId="Framecontents">
    <w:name w:val="Frame contents"/>
    <w:basedOn w:val="BodyText"/>
    <w:rsid w:val="00D114B7"/>
  </w:style>
  <w:style w:type="character" w:customStyle="1" w:styleId="apple-tab-span">
    <w:name w:val="apple-tab-span"/>
    <w:rsid w:val="00523EAA"/>
  </w:style>
  <w:style w:type="character" w:customStyle="1" w:styleId="Mentionnonrsolue1">
    <w:name w:val="Mention non résolue1"/>
    <w:basedOn w:val="DefaultParagraphFont"/>
    <w:uiPriority w:val="47"/>
    <w:rsid w:val="009806AE"/>
    <w:rPr>
      <w:color w:val="808080"/>
      <w:shd w:val="clear" w:color="auto" w:fill="E6E6E6"/>
    </w:rPr>
  </w:style>
  <w:style w:type="character" w:styleId="UnresolvedMention">
    <w:name w:val="Unresolved Mention"/>
    <w:basedOn w:val="DefaultParagraphFont"/>
    <w:uiPriority w:val="99"/>
    <w:semiHidden/>
    <w:unhideWhenUsed/>
    <w:rsid w:val="000708D7"/>
    <w:rPr>
      <w:color w:val="605E5C"/>
      <w:shd w:val="clear" w:color="auto" w:fill="E1DFDD"/>
    </w:rPr>
  </w:style>
  <w:style w:type="paragraph" w:styleId="Revision">
    <w:name w:val="Revision"/>
    <w:hidden/>
    <w:uiPriority w:val="62"/>
    <w:semiHidden/>
    <w:rsid w:val="00F97EF0"/>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693411">
      <w:bodyDiv w:val="1"/>
      <w:marLeft w:val="0"/>
      <w:marRight w:val="0"/>
      <w:marTop w:val="0"/>
      <w:marBottom w:val="0"/>
      <w:divBdr>
        <w:top w:val="none" w:sz="0" w:space="0" w:color="auto"/>
        <w:left w:val="none" w:sz="0" w:space="0" w:color="auto"/>
        <w:bottom w:val="none" w:sz="0" w:space="0" w:color="auto"/>
        <w:right w:val="none" w:sz="0" w:space="0" w:color="auto"/>
      </w:divBdr>
      <w:divsChild>
        <w:div w:id="915480852">
          <w:marLeft w:val="0"/>
          <w:marRight w:val="0"/>
          <w:marTop w:val="0"/>
          <w:marBottom w:val="0"/>
          <w:divBdr>
            <w:top w:val="none" w:sz="0" w:space="0" w:color="auto"/>
            <w:left w:val="none" w:sz="0" w:space="0" w:color="auto"/>
            <w:bottom w:val="none" w:sz="0" w:space="0" w:color="auto"/>
            <w:right w:val="none" w:sz="0" w:space="0" w:color="auto"/>
          </w:divBdr>
        </w:div>
      </w:divsChild>
    </w:div>
    <w:div w:id="374280240">
      <w:bodyDiv w:val="1"/>
      <w:marLeft w:val="0"/>
      <w:marRight w:val="0"/>
      <w:marTop w:val="0"/>
      <w:marBottom w:val="0"/>
      <w:divBdr>
        <w:top w:val="none" w:sz="0" w:space="0" w:color="auto"/>
        <w:left w:val="none" w:sz="0" w:space="0" w:color="auto"/>
        <w:bottom w:val="none" w:sz="0" w:space="0" w:color="auto"/>
        <w:right w:val="none" w:sz="0" w:space="0" w:color="auto"/>
      </w:divBdr>
    </w:div>
    <w:div w:id="396897727">
      <w:bodyDiv w:val="1"/>
      <w:marLeft w:val="0"/>
      <w:marRight w:val="0"/>
      <w:marTop w:val="0"/>
      <w:marBottom w:val="0"/>
      <w:divBdr>
        <w:top w:val="none" w:sz="0" w:space="0" w:color="auto"/>
        <w:left w:val="none" w:sz="0" w:space="0" w:color="auto"/>
        <w:bottom w:val="none" w:sz="0" w:space="0" w:color="auto"/>
        <w:right w:val="none" w:sz="0" w:space="0" w:color="auto"/>
      </w:divBdr>
      <w:divsChild>
        <w:div w:id="1317955358">
          <w:marLeft w:val="0"/>
          <w:marRight w:val="0"/>
          <w:marTop w:val="0"/>
          <w:marBottom w:val="0"/>
          <w:divBdr>
            <w:top w:val="none" w:sz="0" w:space="0" w:color="auto"/>
            <w:left w:val="none" w:sz="0" w:space="0" w:color="auto"/>
            <w:bottom w:val="none" w:sz="0" w:space="0" w:color="auto"/>
            <w:right w:val="none" w:sz="0" w:space="0" w:color="auto"/>
          </w:divBdr>
          <w:divsChild>
            <w:div w:id="1276862312">
              <w:marLeft w:val="0"/>
              <w:marRight w:val="0"/>
              <w:marTop w:val="0"/>
              <w:marBottom w:val="0"/>
              <w:divBdr>
                <w:top w:val="none" w:sz="0" w:space="0" w:color="auto"/>
                <w:left w:val="none" w:sz="0" w:space="0" w:color="auto"/>
                <w:bottom w:val="none" w:sz="0" w:space="0" w:color="auto"/>
                <w:right w:val="none" w:sz="0" w:space="0" w:color="auto"/>
              </w:divBdr>
              <w:divsChild>
                <w:div w:id="1126971565">
                  <w:marLeft w:val="0"/>
                  <w:marRight w:val="0"/>
                  <w:marTop w:val="0"/>
                  <w:marBottom w:val="0"/>
                  <w:divBdr>
                    <w:top w:val="none" w:sz="0" w:space="0" w:color="auto"/>
                    <w:left w:val="none" w:sz="0" w:space="0" w:color="auto"/>
                    <w:bottom w:val="none" w:sz="0" w:space="0" w:color="auto"/>
                    <w:right w:val="none" w:sz="0" w:space="0" w:color="auto"/>
                  </w:divBdr>
                  <w:divsChild>
                    <w:div w:id="120201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707886">
      <w:bodyDiv w:val="1"/>
      <w:marLeft w:val="0"/>
      <w:marRight w:val="0"/>
      <w:marTop w:val="0"/>
      <w:marBottom w:val="0"/>
      <w:divBdr>
        <w:top w:val="none" w:sz="0" w:space="0" w:color="auto"/>
        <w:left w:val="none" w:sz="0" w:space="0" w:color="auto"/>
        <w:bottom w:val="none" w:sz="0" w:space="0" w:color="auto"/>
        <w:right w:val="none" w:sz="0" w:space="0" w:color="auto"/>
      </w:divBdr>
    </w:div>
    <w:div w:id="785580347">
      <w:bodyDiv w:val="1"/>
      <w:marLeft w:val="0"/>
      <w:marRight w:val="0"/>
      <w:marTop w:val="0"/>
      <w:marBottom w:val="0"/>
      <w:divBdr>
        <w:top w:val="none" w:sz="0" w:space="0" w:color="auto"/>
        <w:left w:val="none" w:sz="0" w:space="0" w:color="auto"/>
        <w:bottom w:val="none" w:sz="0" w:space="0" w:color="auto"/>
        <w:right w:val="none" w:sz="0" w:space="0" w:color="auto"/>
      </w:divBdr>
    </w:div>
    <w:div w:id="1769698220">
      <w:bodyDiv w:val="1"/>
      <w:marLeft w:val="0"/>
      <w:marRight w:val="0"/>
      <w:marTop w:val="0"/>
      <w:marBottom w:val="0"/>
      <w:divBdr>
        <w:top w:val="none" w:sz="0" w:space="0" w:color="auto"/>
        <w:left w:val="none" w:sz="0" w:space="0" w:color="auto"/>
        <w:bottom w:val="none" w:sz="0" w:space="0" w:color="auto"/>
        <w:right w:val="none" w:sz="0" w:space="0" w:color="auto"/>
      </w:divBdr>
    </w:div>
    <w:div w:id="1918712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image" Target="media/image9.png"/><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emf"/><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7.emf"/><Relationship Id="rId28" Type="http://schemas.microsoft.com/office/2011/relationships/people" Target="people.xml"/><Relationship Id="rId10" Type="http://schemas.openxmlformats.org/officeDocument/2006/relationships/footer" Target="footer1.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comments" Target="comments.xml"/><Relationship Id="rId22" Type="http://schemas.openxmlformats.org/officeDocument/2006/relationships/image" Target="media/image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XSL" StyleName="Harvard - Anglia*"/>
</file>

<file path=customXml/itemProps1.xml><?xml version="1.0" encoding="utf-8"?>
<ds:datastoreItem xmlns:ds="http://schemas.openxmlformats.org/officeDocument/2006/customXml" ds:itemID="{FA0B2122-959B-D34F-80E2-5878EA4C2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Pages>
  <Words>4931</Words>
  <Characters>28107</Characters>
  <Application>Microsoft Office Word</Application>
  <DocSecurity>0</DocSecurity>
  <Lines>234</Lines>
  <Paragraphs>65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SMC2011 Template</vt:lpstr>
      <vt:lpstr>SMC2011 Template</vt:lpstr>
    </vt:vector>
  </TitlesOfParts>
  <Company>DEI, UNIPD</Company>
  <LinksUpToDate>false</LinksUpToDate>
  <CharactersWithSpaces>32973</CharactersWithSpaces>
  <SharedDoc>false</SharedDoc>
  <HLinks>
    <vt:vector size="36" baseType="variant">
      <vt:variant>
        <vt:i4>5242882</vt:i4>
      </vt:variant>
      <vt:variant>
        <vt:i4>27</vt:i4>
      </vt:variant>
      <vt:variant>
        <vt:i4>0</vt:i4>
      </vt:variant>
      <vt:variant>
        <vt:i4>5</vt:i4>
      </vt:variant>
      <vt:variant>
        <vt:lpwstr>http://player.slideplayer.fr/1/9571/data/images/img3.jpg</vt:lpwstr>
      </vt:variant>
      <vt:variant>
        <vt:lpwstr/>
      </vt:variant>
      <vt:variant>
        <vt:i4>3538978</vt:i4>
      </vt:variant>
      <vt:variant>
        <vt:i4>24</vt:i4>
      </vt:variant>
      <vt:variant>
        <vt:i4>0</vt:i4>
      </vt:variant>
      <vt:variant>
        <vt:i4>5</vt:i4>
      </vt:variant>
      <vt:variant>
        <vt:lpwstr>https://www.djangoproject.com/</vt:lpwstr>
      </vt:variant>
      <vt:variant>
        <vt:lpwstr/>
      </vt:variant>
      <vt:variant>
        <vt:i4>3538979</vt:i4>
      </vt:variant>
      <vt:variant>
        <vt:i4>9</vt:i4>
      </vt:variant>
      <vt:variant>
        <vt:i4>0</vt:i4>
      </vt:variant>
      <vt:variant>
        <vt:i4>5</vt:i4>
      </vt:variant>
      <vt:variant>
        <vt:lpwstr>https://www.incca.org/</vt:lpwstr>
      </vt:variant>
      <vt:variant>
        <vt:lpwstr/>
      </vt:variant>
      <vt:variant>
        <vt:i4>4259886</vt:i4>
      </vt:variant>
      <vt:variant>
        <vt:i4>6</vt:i4>
      </vt:variant>
      <vt:variant>
        <vt:i4>0</vt:i4>
      </vt:variant>
      <vt:variant>
        <vt:i4>5</vt:i4>
      </vt:variant>
      <vt:variant>
        <vt:lpwstr>mailto:author3@smcnetwork.org?subject=SMC%202010%20paper</vt:lpwstr>
      </vt:variant>
      <vt:variant>
        <vt:lpwstr/>
      </vt:variant>
      <vt:variant>
        <vt:i4>393337</vt:i4>
      </vt:variant>
      <vt:variant>
        <vt:i4>3</vt:i4>
      </vt:variant>
      <vt:variant>
        <vt:i4>0</vt:i4>
      </vt:variant>
      <vt:variant>
        <vt:i4>5</vt:i4>
      </vt:variant>
      <vt:variant>
        <vt:lpwstr>mailto:author2@smcnetwork.org</vt:lpwstr>
      </vt:variant>
      <vt:variant>
        <vt:lpwstr/>
      </vt:variant>
      <vt:variant>
        <vt:i4>4390958</vt:i4>
      </vt:variant>
      <vt:variant>
        <vt:i4>0</vt:i4>
      </vt:variant>
      <vt:variant>
        <vt:i4>0</vt:i4>
      </vt:variant>
      <vt:variant>
        <vt:i4>5</vt:i4>
      </vt:variant>
      <vt:variant>
        <vt:lpwstr>mailto:author1@smcnetwork.org?subject=SMC%202010%20paper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SMC2011 Template</dc:title>
  <dc:subject>Template for the SMC2011 Conference</dc:subject>
  <dc:creator>Stefania</dc:creator>
  <dc:description>adapted from the template for SMC 2010, and synchronized with the Latex template.</dc:description>
  <cp:lastModifiedBy>Serge Lemouton</cp:lastModifiedBy>
  <cp:revision>2</cp:revision>
  <cp:lastPrinted>2018-06-02T21:15:00Z</cp:lastPrinted>
  <dcterms:created xsi:type="dcterms:W3CDTF">2018-12-30T09:39:00Z</dcterms:created>
  <dcterms:modified xsi:type="dcterms:W3CDTF">2018-12-30T09:39:00Z</dcterms:modified>
</cp:coreProperties>
</file>